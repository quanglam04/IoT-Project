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F43BD3" w14:textId="1D9B1A38" w:rsidR="00840FD3" w:rsidRPr="004A0EAD" w:rsidRDefault="00840FD3" w:rsidP="00840FD3">
      <w:pPr>
        <w:pStyle w:val="BodyText"/>
        <w:spacing w:before="330" w:line="360" w:lineRule="auto"/>
        <w:jc w:val="center"/>
        <w:rPr>
          <w:b/>
          <w:spacing w:val="-2"/>
          <w:sz w:val="36"/>
          <w:szCs w:val="36"/>
          <w:lang w:val="en-US"/>
        </w:rPr>
      </w:pPr>
      <w:r w:rsidRPr="00AD01CD">
        <w:rPr>
          <w:noProof/>
          <w:sz w:val="36"/>
          <w:szCs w:val="36"/>
        </w:rPr>
        <mc:AlternateContent>
          <mc:Choice Requires="wpg">
            <w:drawing>
              <wp:anchor distT="0" distB="0" distL="0" distR="0" simplePos="0" relativeHeight="251659264" behindDoc="1" locked="0" layoutInCell="1" allowOverlap="1" wp14:anchorId="3132B638" wp14:editId="72AE5599">
                <wp:simplePos x="0" y="0"/>
                <wp:positionH relativeFrom="page">
                  <wp:posOffset>582626</wp:posOffset>
                </wp:positionH>
                <wp:positionV relativeFrom="page">
                  <wp:posOffset>241300</wp:posOffset>
                </wp:positionV>
                <wp:extent cx="6479540" cy="10100331"/>
                <wp:effectExtent l="19050" t="19050" r="16510" b="1524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9540" cy="10100331"/>
                          <a:chOff x="19050" y="19050"/>
                          <a:chExt cx="6479540" cy="8999855"/>
                        </a:xfrm>
                      </wpg:grpSpPr>
                      <pic:pic xmlns:pic="http://schemas.openxmlformats.org/drawingml/2006/picture">
                        <pic:nvPicPr>
                          <pic:cNvPr id="2" name="Image 2" descr="Logo  Description automatically generated"/>
                          <pic:cNvPicPr/>
                        </pic:nvPicPr>
                        <pic:blipFill>
                          <a:blip r:embed="rId8" cstate="print"/>
                          <a:stretch>
                            <a:fillRect/>
                          </a:stretch>
                        </pic:blipFill>
                        <pic:spPr>
                          <a:xfrm>
                            <a:off x="2196707" y="1230336"/>
                            <a:ext cx="2423000" cy="2424087"/>
                          </a:xfrm>
                          <a:prstGeom prst="rect">
                            <a:avLst/>
                          </a:prstGeom>
                          <a:ln>
                            <a:noFill/>
                          </a:ln>
                        </pic:spPr>
                      </pic:pic>
                      <wps:wsp>
                        <wps:cNvPr id="3" name="Graphic 3"/>
                        <wps:cNvSpPr/>
                        <wps:spPr>
                          <a:xfrm>
                            <a:off x="19050" y="19050"/>
                            <a:ext cx="6479540" cy="8999855"/>
                          </a:xfrm>
                          <a:custGeom>
                            <a:avLst/>
                            <a:gdLst/>
                            <a:ahLst/>
                            <a:cxnLst/>
                            <a:rect l="l" t="t" r="r" b="b"/>
                            <a:pathLst>
                              <a:path w="6479540" h="8999855">
                                <a:moveTo>
                                  <a:pt x="0" y="8999855"/>
                                </a:moveTo>
                                <a:lnTo>
                                  <a:pt x="6479539" y="8999855"/>
                                </a:lnTo>
                                <a:lnTo>
                                  <a:pt x="6479539" y="0"/>
                                </a:lnTo>
                                <a:lnTo>
                                  <a:pt x="0" y="0"/>
                                </a:lnTo>
                                <a:lnTo>
                                  <a:pt x="0" y="8999855"/>
                                </a:lnTo>
                                <a:close/>
                              </a:path>
                            </a:pathLst>
                          </a:custGeom>
                          <a:ln w="38100">
                            <a:solidFill>
                              <a:srgbClr val="000000"/>
                            </a:solidFill>
                            <a:prstDash val="solid"/>
                          </a:ln>
                        </wps:spPr>
                        <wps:bodyPr wrap="square" lIns="0" tIns="0" rIns="0" bIns="0" rtlCol="0">
                          <a:prstTxWarp prst="textNoShape">
                            <a:avLst/>
                          </a:prstTxWarp>
                          <a:noAutofit/>
                        </wps:bodyPr>
                      </wps:wsp>
                      <wps:wsp>
                        <wps:cNvPr id="4" name="Graphic 4"/>
                        <wps:cNvSpPr/>
                        <wps:spPr>
                          <a:xfrm>
                            <a:off x="118110" y="113664"/>
                            <a:ext cx="6299835" cy="8819515"/>
                          </a:xfrm>
                          <a:custGeom>
                            <a:avLst/>
                            <a:gdLst/>
                            <a:ahLst/>
                            <a:cxnLst/>
                            <a:rect l="l" t="t" r="r" b="b"/>
                            <a:pathLst>
                              <a:path w="6299835" h="8819515">
                                <a:moveTo>
                                  <a:pt x="0" y="8819515"/>
                                </a:moveTo>
                                <a:lnTo>
                                  <a:pt x="6299835" y="8819515"/>
                                </a:lnTo>
                                <a:lnTo>
                                  <a:pt x="6299835" y="0"/>
                                </a:lnTo>
                                <a:lnTo>
                                  <a:pt x="0" y="0"/>
                                </a:lnTo>
                                <a:lnTo>
                                  <a:pt x="0" y="8819515"/>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97434B" id="Group 1" o:spid="_x0000_s1026" style="position:absolute;margin-left:45.9pt;margin-top:19pt;width:510.2pt;height:795.3pt;z-index:-251657216;mso-wrap-distance-left:0;mso-wrap-distance-right:0;mso-position-horizontal-relative:page;mso-position-vertical-relative:page;mso-width-relative:margin;mso-height-relative:margin" coordorigin="190,190" coordsize="64795,89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Logo  Description automatically generated" style="position:absolute;left:21967;top:12303;width:24230;height:24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">
                  <v:imagedata r:id="rId9" o:title="Logo  Description automatically generated"/>
                </v:shape>
                <v:shape id="Graphic 3" o:spid="_x0000_s1028" style="position:absolute;left:190;top:190;width:64795;height:89999;visibility:visible;mso-wrap-style:square;v-text-anchor:top" coordsize="6479540,899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" path="m,8999855r6479539,l6479539,,,,,8999855xe" filled="f" strokeweight="3pt">
                  <v:path arrowok="t"/>
                </v:shape>
                <v:shape id="Graphic 4" o:spid="_x0000_s1029" style="position:absolute;left:1181;top:1136;width:62998;height:88195;visibility:visible;mso-wrap-style:square;v-text-anchor:top" coordsize="6299835,881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" path="m,8819515r6299835,l6299835,,,,,8819515xe" filled="f" strokeweight="1.5pt">
                  <v:path arrowok="t"/>
                </v:shape>
                <w10:wrap anchorx="page" anchory="page"/>
              </v:group>
            </w:pict>
          </mc:Fallback>
        </mc:AlternateContent>
      </w:r>
      <w:r w:rsidRPr="00AD01CD">
        <w:rPr>
          <w:b/>
          <w:sz w:val="36"/>
          <w:szCs w:val="36"/>
        </w:rPr>
        <w:t>BỘ</w:t>
      </w:r>
      <w:r w:rsidRPr="00AD01CD">
        <w:rPr>
          <w:b/>
          <w:spacing w:val="-9"/>
          <w:sz w:val="36"/>
          <w:szCs w:val="36"/>
        </w:rPr>
        <w:t xml:space="preserve"> </w:t>
      </w:r>
      <w:r w:rsidR="004A0EAD">
        <w:rPr>
          <w:b/>
          <w:sz w:val="36"/>
          <w:szCs w:val="36"/>
          <w:lang w:val="en-US"/>
        </w:rPr>
        <w:t>KHOA HỌC VÀ CÔNG NGHỆ</w:t>
      </w:r>
    </w:p>
    <w:p w14:paraId="4AA7CA60" w14:textId="77777777" w:rsidR="00840FD3" w:rsidRPr="00AD01CD" w:rsidRDefault="00840FD3" w:rsidP="00840FD3">
      <w:pPr>
        <w:jc w:val="center"/>
        <w:rPr>
          <w:b/>
          <w:sz w:val="36"/>
          <w:szCs w:val="36"/>
        </w:rPr>
      </w:pPr>
      <w:r w:rsidRPr="00AD01CD">
        <w:rPr>
          <w:b/>
          <w:sz w:val="36"/>
          <w:szCs w:val="36"/>
        </w:rPr>
        <w:t>HỌC</w:t>
      </w:r>
      <w:r w:rsidRPr="00AD01CD">
        <w:rPr>
          <w:b/>
          <w:spacing w:val="-8"/>
          <w:sz w:val="36"/>
          <w:szCs w:val="36"/>
        </w:rPr>
        <w:t xml:space="preserve"> </w:t>
      </w:r>
      <w:r w:rsidRPr="00AD01CD">
        <w:rPr>
          <w:b/>
          <w:sz w:val="36"/>
          <w:szCs w:val="36"/>
        </w:rPr>
        <w:t>VIỆN</w:t>
      </w:r>
      <w:r w:rsidRPr="00AD01CD">
        <w:rPr>
          <w:b/>
          <w:spacing w:val="-10"/>
          <w:sz w:val="36"/>
          <w:szCs w:val="36"/>
        </w:rPr>
        <w:t xml:space="preserve"> </w:t>
      </w:r>
      <w:r w:rsidRPr="00AD01CD">
        <w:rPr>
          <w:b/>
          <w:sz w:val="36"/>
          <w:szCs w:val="36"/>
        </w:rPr>
        <w:t>CÔNG</w:t>
      </w:r>
      <w:r w:rsidRPr="00AD01CD">
        <w:rPr>
          <w:b/>
          <w:spacing w:val="-10"/>
          <w:sz w:val="36"/>
          <w:szCs w:val="36"/>
        </w:rPr>
        <w:t xml:space="preserve"> </w:t>
      </w:r>
      <w:r w:rsidRPr="00AD01CD">
        <w:rPr>
          <w:b/>
          <w:sz w:val="36"/>
          <w:szCs w:val="36"/>
        </w:rPr>
        <w:t>NGHỆ</w:t>
      </w:r>
      <w:r w:rsidRPr="00AD01CD">
        <w:rPr>
          <w:b/>
          <w:spacing w:val="-7"/>
          <w:sz w:val="36"/>
          <w:szCs w:val="36"/>
        </w:rPr>
        <w:t xml:space="preserve"> </w:t>
      </w:r>
      <w:r w:rsidRPr="00AD01CD">
        <w:rPr>
          <w:b/>
          <w:sz w:val="36"/>
          <w:szCs w:val="36"/>
        </w:rPr>
        <w:t>BƯU</w:t>
      </w:r>
      <w:r w:rsidRPr="00AD01CD">
        <w:rPr>
          <w:b/>
          <w:spacing w:val="-10"/>
          <w:sz w:val="36"/>
          <w:szCs w:val="36"/>
        </w:rPr>
        <w:t xml:space="preserve"> </w:t>
      </w:r>
      <w:r w:rsidRPr="00AD01CD">
        <w:rPr>
          <w:b/>
          <w:sz w:val="36"/>
          <w:szCs w:val="36"/>
        </w:rPr>
        <w:t>CHÍNH</w:t>
      </w:r>
      <w:r w:rsidRPr="00AD01CD">
        <w:rPr>
          <w:b/>
          <w:spacing w:val="-10"/>
          <w:sz w:val="36"/>
          <w:szCs w:val="36"/>
        </w:rPr>
        <w:t xml:space="preserve"> </w:t>
      </w:r>
      <w:r w:rsidRPr="00AD01CD">
        <w:rPr>
          <w:b/>
          <w:sz w:val="36"/>
          <w:szCs w:val="36"/>
        </w:rPr>
        <w:t>VIỄN</w:t>
      </w:r>
      <w:r w:rsidRPr="00AD01CD">
        <w:rPr>
          <w:b/>
          <w:spacing w:val="-10"/>
          <w:sz w:val="36"/>
          <w:szCs w:val="36"/>
        </w:rPr>
        <w:t xml:space="preserve"> </w:t>
      </w:r>
      <w:r w:rsidRPr="00AD01CD">
        <w:rPr>
          <w:b/>
          <w:spacing w:val="-2"/>
          <w:sz w:val="36"/>
          <w:szCs w:val="36"/>
        </w:rPr>
        <w:t>THÔNG</w:t>
      </w:r>
    </w:p>
    <w:p w14:paraId="220BB2B4" w14:textId="77777777" w:rsidR="00840FD3" w:rsidRDefault="00840FD3" w:rsidP="00840FD3">
      <w:pPr>
        <w:pStyle w:val="BodyText"/>
        <w:rPr>
          <w:b/>
          <w:sz w:val="32"/>
        </w:rPr>
      </w:pPr>
    </w:p>
    <w:p w14:paraId="35D369AD" w14:textId="77777777" w:rsidR="00840FD3" w:rsidRDefault="00840FD3" w:rsidP="00840FD3">
      <w:pPr>
        <w:pStyle w:val="BodyText"/>
        <w:rPr>
          <w:b/>
          <w:sz w:val="32"/>
        </w:rPr>
      </w:pPr>
    </w:p>
    <w:p w14:paraId="0A89D3DD" w14:textId="77777777" w:rsidR="00840FD3" w:rsidRDefault="00840FD3" w:rsidP="00840FD3">
      <w:pPr>
        <w:pStyle w:val="BodyText"/>
        <w:rPr>
          <w:b/>
          <w:sz w:val="32"/>
        </w:rPr>
      </w:pPr>
    </w:p>
    <w:p w14:paraId="649179BC" w14:textId="77777777" w:rsidR="00840FD3" w:rsidRDefault="00840FD3" w:rsidP="00840FD3">
      <w:pPr>
        <w:pStyle w:val="BodyText"/>
        <w:rPr>
          <w:b/>
          <w:sz w:val="32"/>
        </w:rPr>
      </w:pPr>
    </w:p>
    <w:p w14:paraId="3BF800D5" w14:textId="77777777" w:rsidR="00840FD3" w:rsidRDefault="00840FD3" w:rsidP="00840FD3">
      <w:pPr>
        <w:pStyle w:val="BodyText"/>
        <w:jc w:val="center"/>
        <w:rPr>
          <w:b/>
          <w:sz w:val="32"/>
        </w:rPr>
      </w:pPr>
    </w:p>
    <w:p w14:paraId="3444B58F" w14:textId="77777777" w:rsidR="00840FD3" w:rsidRDefault="00840FD3" w:rsidP="00840FD3">
      <w:pPr>
        <w:pStyle w:val="BodyText"/>
        <w:rPr>
          <w:b/>
          <w:sz w:val="32"/>
        </w:rPr>
      </w:pPr>
    </w:p>
    <w:p w14:paraId="4AF6020B" w14:textId="49DEEBA0" w:rsidR="00840FD3" w:rsidRDefault="000F7BB7" w:rsidP="000F7BB7">
      <w:pPr>
        <w:pStyle w:val="BodyText"/>
        <w:tabs>
          <w:tab w:val="left" w:pos="5670"/>
        </w:tabs>
        <w:rPr>
          <w:b/>
          <w:sz w:val="32"/>
        </w:rPr>
      </w:pPr>
      <w:r>
        <w:rPr>
          <w:b/>
          <w:sz w:val="32"/>
        </w:rPr>
        <w:tab/>
      </w:r>
    </w:p>
    <w:p w14:paraId="5AB94AB1" w14:textId="7F1230CB" w:rsidR="00840FD3" w:rsidRPr="00E80EED" w:rsidRDefault="000F7BB7" w:rsidP="000F7BB7">
      <w:pPr>
        <w:pStyle w:val="BodyText"/>
        <w:tabs>
          <w:tab w:val="left" w:pos="5670"/>
          <w:tab w:val="left" w:pos="6123"/>
        </w:tabs>
        <w:rPr>
          <w:b/>
          <w:sz w:val="32"/>
          <w:lang w:val="en-US"/>
        </w:rPr>
      </w:pPr>
      <w:r>
        <w:rPr>
          <w:b/>
          <w:sz w:val="32"/>
          <w:lang w:val="en-US"/>
        </w:rPr>
        <w:tab/>
      </w:r>
      <w:r>
        <w:rPr>
          <w:b/>
          <w:sz w:val="32"/>
          <w:lang w:val="en-US"/>
        </w:rPr>
        <w:tab/>
      </w:r>
    </w:p>
    <w:p w14:paraId="11735B52" w14:textId="77777777" w:rsidR="00840FD3" w:rsidRDefault="00840FD3" w:rsidP="000F7BB7">
      <w:pPr>
        <w:pStyle w:val="BodyText"/>
        <w:spacing w:before="106"/>
        <w:jc w:val="center"/>
        <w:rPr>
          <w:b/>
          <w:sz w:val="32"/>
          <w:lang w:val="en-US"/>
        </w:rPr>
      </w:pPr>
    </w:p>
    <w:p w14:paraId="1183054D" w14:textId="734B88EC" w:rsidR="00840FD3" w:rsidRDefault="000F7BB7" w:rsidP="000F7BB7">
      <w:pPr>
        <w:pStyle w:val="BodyText"/>
        <w:tabs>
          <w:tab w:val="left" w:pos="5610"/>
        </w:tabs>
        <w:spacing w:before="106"/>
        <w:rPr>
          <w:b/>
          <w:sz w:val="32"/>
          <w:lang w:val="en-US"/>
        </w:rPr>
      </w:pPr>
      <w:r>
        <w:rPr>
          <w:b/>
          <w:sz w:val="32"/>
          <w:lang w:val="en-US"/>
        </w:rPr>
        <w:tab/>
      </w:r>
    </w:p>
    <w:p w14:paraId="4F840461" w14:textId="7302F740" w:rsidR="000F7BB7" w:rsidRDefault="000F7BB7" w:rsidP="000F7BB7">
      <w:pPr>
        <w:pStyle w:val="BodyText"/>
        <w:tabs>
          <w:tab w:val="left" w:pos="4483"/>
          <w:tab w:val="center" w:pos="5130"/>
        </w:tabs>
        <w:spacing w:before="106"/>
        <w:rPr>
          <w:b/>
          <w:sz w:val="32"/>
          <w:lang w:val="en-US"/>
        </w:rPr>
      </w:pPr>
      <w:r>
        <w:rPr>
          <w:b/>
          <w:sz w:val="32"/>
          <w:lang w:val="en-US"/>
        </w:rPr>
        <w:tab/>
      </w:r>
      <w:r>
        <w:rPr>
          <w:b/>
          <w:sz w:val="32"/>
          <w:lang w:val="en-US"/>
        </w:rPr>
        <w:tab/>
      </w:r>
    </w:p>
    <w:p w14:paraId="694C8989" w14:textId="59F04E91" w:rsidR="000F7BB7" w:rsidRPr="00AD01CD" w:rsidRDefault="000F7BB7" w:rsidP="000F7BB7">
      <w:pPr>
        <w:pStyle w:val="BodyText"/>
        <w:tabs>
          <w:tab w:val="left" w:pos="4483"/>
        </w:tabs>
        <w:spacing w:before="106"/>
        <w:rPr>
          <w:b/>
          <w:sz w:val="32"/>
          <w:lang w:val="en-US"/>
        </w:rPr>
      </w:pPr>
      <w:r>
        <w:rPr>
          <w:b/>
          <w:sz w:val="32"/>
          <w:lang w:val="en-US"/>
        </w:rPr>
        <w:tab/>
      </w:r>
    </w:p>
    <w:p w14:paraId="6A6F0A66" w14:textId="22562A67" w:rsidR="00840FD3" w:rsidRPr="00AD01CD" w:rsidRDefault="008310AB" w:rsidP="00840FD3">
      <w:pPr>
        <w:pStyle w:val="BodyText"/>
        <w:spacing w:line="276" w:lineRule="auto"/>
        <w:jc w:val="center"/>
        <w:rPr>
          <w:rFonts w:ascii="Segoe UI Black" w:hAnsi="Segoe UI Black"/>
          <w:b/>
          <w:sz w:val="48"/>
          <w:szCs w:val="56"/>
          <w:lang w:val="en-US"/>
        </w:rPr>
      </w:pPr>
      <w:r>
        <w:rPr>
          <w:rFonts w:ascii="Segoe UI Black" w:hAnsi="Segoe UI Black"/>
          <w:b/>
          <w:sz w:val="48"/>
          <w:szCs w:val="56"/>
          <w:lang w:val="en-US"/>
        </w:rPr>
        <w:t>BÁO CÁO BÀI TẬP LỚN</w:t>
      </w:r>
    </w:p>
    <w:p w14:paraId="40EEEA6F" w14:textId="42153F0B" w:rsidR="00840FD3" w:rsidRDefault="00840FD3" w:rsidP="00840FD3">
      <w:pPr>
        <w:pStyle w:val="BodyText"/>
        <w:spacing w:line="276" w:lineRule="auto"/>
        <w:jc w:val="center"/>
        <w:rPr>
          <w:b/>
          <w:i/>
          <w:iCs/>
          <w:sz w:val="36"/>
          <w:szCs w:val="36"/>
          <w:lang w:val="en-US"/>
        </w:rPr>
      </w:pPr>
      <w:r w:rsidRPr="00AD01CD">
        <w:rPr>
          <w:b/>
          <w:i/>
          <w:iCs/>
          <w:sz w:val="36"/>
          <w:szCs w:val="36"/>
          <w:lang w:val="en-US"/>
        </w:rPr>
        <w:t>HỌC PHẦN:</w:t>
      </w:r>
      <w:r w:rsidR="008310AB">
        <w:rPr>
          <w:b/>
          <w:i/>
          <w:iCs/>
          <w:sz w:val="36"/>
          <w:szCs w:val="36"/>
          <w:lang w:val="en-US"/>
        </w:rPr>
        <w:t xml:space="preserve"> IOT VÀ ỨNG DỤNG</w:t>
      </w:r>
      <w:r>
        <w:rPr>
          <w:b/>
          <w:i/>
          <w:iCs/>
          <w:sz w:val="36"/>
          <w:szCs w:val="36"/>
          <w:lang w:val="en-US"/>
        </w:rPr>
        <w:t xml:space="preserve"> </w:t>
      </w:r>
    </w:p>
    <w:p w14:paraId="090ED7CC" w14:textId="44889E5B" w:rsidR="00AF7EFC" w:rsidRDefault="008310AB" w:rsidP="00AF7EFC">
      <w:pPr>
        <w:pStyle w:val="BodyText"/>
        <w:spacing w:line="276" w:lineRule="auto"/>
        <w:jc w:val="center"/>
        <w:rPr>
          <w:b/>
          <w:sz w:val="36"/>
          <w:szCs w:val="36"/>
          <w:lang w:val="en-US"/>
        </w:rPr>
      </w:pPr>
      <w:r>
        <w:rPr>
          <w:b/>
          <w:sz w:val="36"/>
          <w:szCs w:val="36"/>
          <w:lang w:val="en-US"/>
        </w:rPr>
        <w:t xml:space="preserve">Đề tài: </w:t>
      </w:r>
      <w:r w:rsidR="00AF7EFC">
        <w:rPr>
          <w:b/>
          <w:sz w:val="36"/>
          <w:szCs w:val="36"/>
          <w:lang w:val="en-US"/>
        </w:rPr>
        <w:t xml:space="preserve">Hệ thống tưới cây ứng dụng </w:t>
      </w:r>
    </w:p>
    <w:p w14:paraId="54678EAE" w14:textId="3FC004E5" w:rsidR="008310AB" w:rsidRPr="008310AB" w:rsidRDefault="00AF7EFC" w:rsidP="00AF7EFC">
      <w:pPr>
        <w:pStyle w:val="BodyText"/>
        <w:spacing w:line="276" w:lineRule="auto"/>
        <w:jc w:val="center"/>
        <w:rPr>
          <w:b/>
          <w:sz w:val="36"/>
          <w:szCs w:val="36"/>
          <w:lang w:val="en-US"/>
        </w:rPr>
      </w:pPr>
      <w:r>
        <w:rPr>
          <w:b/>
          <w:sz w:val="36"/>
          <w:szCs w:val="36"/>
          <w:lang w:val="en-US"/>
        </w:rPr>
        <w:t xml:space="preserve">AI để lên lịch </w:t>
      </w:r>
      <w:r w:rsidR="003A6230">
        <w:rPr>
          <w:b/>
          <w:sz w:val="36"/>
          <w:szCs w:val="36"/>
          <w:lang w:val="en-US"/>
        </w:rPr>
        <w:t>tưới</w:t>
      </w:r>
    </w:p>
    <w:p w14:paraId="28A47613" w14:textId="0CD6E750" w:rsidR="00840FD3" w:rsidRDefault="00840FD3" w:rsidP="00840FD3">
      <w:pPr>
        <w:pStyle w:val="BodyText"/>
        <w:spacing w:line="276" w:lineRule="auto"/>
        <w:jc w:val="center"/>
        <w:rPr>
          <w:b/>
          <w:sz w:val="40"/>
          <w:szCs w:val="40"/>
          <w:lang w:val="en-US"/>
        </w:rPr>
      </w:pPr>
      <w:r w:rsidRPr="00AD01CD">
        <w:rPr>
          <w:b/>
          <w:sz w:val="40"/>
          <w:szCs w:val="40"/>
          <w:lang w:val="en-US"/>
        </w:rPr>
        <w:t xml:space="preserve">Giảng viên: </w:t>
      </w:r>
      <w:r w:rsidR="008310AB">
        <w:rPr>
          <w:b/>
          <w:sz w:val="40"/>
          <w:szCs w:val="40"/>
          <w:lang w:val="en-US"/>
        </w:rPr>
        <w:t>TS. Kim Ngọc Bách</w:t>
      </w:r>
      <w:r>
        <w:rPr>
          <w:b/>
          <w:sz w:val="40"/>
          <w:szCs w:val="40"/>
          <w:lang w:val="en-US"/>
        </w:rPr>
        <w:t xml:space="preserve"> </w:t>
      </w:r>
    </w:p>
    <w:p w14:paraId="4BEC0B6A" w14:textId="77777777" w:rsidR="000F7BB7" w:rsidRPr="00AD01CD" w:rsidRDefault="000F7BB7" w:rsidP="00840FD3">
      <w:pPr>
        <w:pStyle w:val="BodyText"/>
        <w:spacing w:line="276" w:lineRule="auto"/>
        <w:jc w:val="center"/>
        <w:rPr>
          <w:b/>
          <w:sz w:val="40"/>
          <w:szCs w:val="40"/>
          <w:lang w:val="en-US"/>
        </w:rPr>
      </w:pPr>
    </w:p>
    <w:tbl>
      <w:tblPr>
        <w:tblStyle w:val="TableGrid"/>
        <w:tblpPr w:leftFromText="180" w:rightFromText="180" w:vertAnchor="text" w:horzAnchor="margin" w:tblpXSpec="center" w:tblpY="1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5"/>
        <w:gridCol w:w="4515"/>
      </w:tblGrid>
      <w:tr w:rsidR="00DC756C" w14:paraId="5F1F9CCE" w14:textId="77777777" w:rsidTr="00DC756C">
        <w:trPr>
          <w:trHeight w:val="572"/>
        </w:trPr>
        <w:tc>
          <w:tcPr>
            <w:tcW w:w="9104" w:type="dxa"/>
            <w:gridSpan w:val="2"/>
          </w:tcPr>
          <w:p w14:paraId="66E7A130" w14:textId="63AA4B45" w:rsidR="00DC756C" w:rsidRPr="00DC756C" w:rsidRDefault="00DC756C" w:rsidP="00DC756C">
            <w:pPr>
              <w:pStyle w:val="BodyText"/>
              <w:spacing w:before="13"/>
              <w:jc w:val="center"/>
              <w:rPr>
                <w:b/>
                <w:sz w:val="36"/>
                <w:szCs w:val="44"/>
                <w:lang w:val="en-US"/>
              </w:rPr>
            </w:pPr>
            <w:r w:rsidRPr="000F7BB7">
              <w:rPr>
                <w:b/>
                <w:sz w:val="44"/>
                <w:szCs w:val="52"/>
                <w:lang w:val="en-US"/>
              </w:rPr>
              <w:t>Nhóm 6</w:t>
            </w:r>
          </w:p>
        </w:tc>
      </w:tr>
      <w:tr w:rsidR="00AF7EFC" w14:paraId="0275348D" w14:textId="77777777" w:rsidTr="00DC756C">
        <w:trPr>
          <w:trHeight w:val="572"/>
        </w:trPr>
        <w:tc>
          <w:tcPr>
            <w:tcW w:w="4552" w:type="dxa"/>
          </w:tcPr>
          <w:p w14:paraId="5ACF7A07" w14:textId="1A10E454" w:rsidR="00AF7EFC" w:rsidRPr="00DC756C" w:rsidRDefault="00DC756C" w:rsidP="00DC756C">
            <w:pPr>
              <w:pStyle w:val="BodyText"/>
              <w:spacing w:before="13"/>
              <w:jc w:val="right"/>
              <w:rPr>
                <w:b/>
                <w:sz w:val="32"/>
                <w:szCs w:val="40"/>
                <w:lang w:val="en-US"/>
              </w:rPr>
            </w:pPr>
            <w:r w:rsidRPr="00DC756C">
              <w:rPr>
                <w:b/>
                <w:sz w:val="32"/>
                <w:szCs w:val="40"/>
                <w:lang w:val="en-US"/>
              </w:rPr>
              <w:t>B22DCCN482</w:t>
            </w:r>
          </w:p>
        </w:tc>
        <w:tc>
          <w:tcPr>
            <w:tcW w:w="4552" w:type="dxa"/>
          </w:tcPr>
          <w:p w14:paraId="64894DA9" w14:textId="65902E3A" w:rsidR="00AF7EFC" w:rsidRPr="00DC756C" w:rsidRDefault="00DC756C" w:rsidP="00AF7EFC">
            <w:pPr>
              <w:pStyle w:val="BodyText"/>
              <w:spacing w:before="13"/>
              <w:rPr>
                <w:b/>
                <w:sz w:val="32"/>
                <w:szCs w:val="40"/>
                <w:lang w:val="en-US"/>
              </w:rPr>
            </w:pPr>
            <w:r w:rsidRPr="00DC756C">
              <w:rPr>
                <w:b/>
                <w:sz w:val="32"/>
                <w:szCs w:val="40"/>
                <w:lang w:val="en-US"/>
              </w:rPr>
              <w:t>Trịnh Quang Lâm</w:t>
            </w:r>
          </w:p>
        </w:tc>
      </w:tr>
      <w:tr w:rsidR="00AF7EFC" w14:paraId="31B9C881" w14:textId="77777777" w:rsidTr="00DC756C">
        <w:trPr>
          <w:trHeight w:val="572"/>
        </w:trPr>
        <w:tc>
          <w:tcPr>
            <w:tcW w:w="4552" w:type="dxa"/>
          </w:tcPr>
          <w:p w14:paraId="656DA4C4" w14:textId="722EFFE7" w:rsidR="00AF7EFC" w:rsidRPr="00DC756C" w:rsidRDefault="00DC756C" w:rsidP="00DC756C">
            <w:pPr>
              <w:pStyle w:val="BodyText"/>
              <w:spacing w:before="13"/>
              <w:jc w:val="right"/>
              <w:rPr>
                <w:b/>
                <w:sz w:val="32"/>
                <w:szCs w:val="40"/>
                <w:lang w:val="en-US"/>
              </w:rPr>
            </w:pPr>
            <w:r w:rsidRPr="00DC756C">
              <w:rPr>
                <w:b/>
                <w:sz w:val="32"/>
                <w:szCs w:val="40"/>
                <w:lang w:val="en-US"/>
              </w:rPr>
              <w:t>B22DCCN434</w:t>
            </w:r>
          </w:p>
        </w:tc>
        <w:tc>
          <w:tcPr>
            <w:tcW w:w="4552" w:type="dxa"/>
          </w:tcPr>
          <w:p w14:paraId="3A56DF1A" w14:textId="58FAABB1" w:rsidR="00AF7EFC" w:rsidRPr="00DC756C" w:rsidRDefault="00DC756C" w:rsidP="00AF7EFC">
            <w:pPr>
              <w:pStyle w:val="BodyText"/>
              <w:spacing w:before="13"/>
              <w:rPr>
                <w:b/>
                <w:sz w:val="32"/>
                <w:szCs w:val="40"/>
                <w:lang w:val="en-US"/>
              </w:rPr>
            </w:pPr>
            <w:r w:rsidRPr="00DC756C">
              <w:rPr>
                <w:b/>
                <w:sz w:val="32"/>
                <w:szCs w:val="40"/>
                <w:lang w:val="en-US"/>
              </w:rPr>
              <w:t>Vũ Nhân Kiên</w:t>
            </w:r>
          </w:p>
        </w:tc>
      </w:tr>
      <w:tr w:rsidR="00AF7EFC" w14:paraId="0E800FDC" w14:textId="77777777" w:rsidTr="00DC756C">
        <w:trPr>
          <w:trHeight w:val="572"/>
        </w:trPr>
        <w:tc>
          <w:tcPr>
            <w:tcW w:w="4552" w:type="dxa"/>
          </w:tcPr>
          <w:p w14:paraId="3F4DD175" w14:textId="6F5BEC0E" w:rsidR="00AF7EFC" w:rsidRPr="00DC756C" w:rsidRDefault="00DC756C" w:rsidP="00DC756C">
            <w:pPr>
              <w:pStyle w:val="BodyText"/>
              <w:spacing w:before="13"/>
              <w:jc w:val="right"/>
              <w:rPr>
                <w:b/>
                <w:sz w:val="32"/>
                <w:szCs w:val="40"/>
                <w:lang w:val="en-US"/>
              </w:rPr>
            </w:pPr>
            <w:r w:rsidRPr="00DC756C">
              <w:rPr>
                <w:b/>
                <w:sz w:val="32"/>
                <w:szCs w:val="40"/>
                <w:lang w:val="en-US"/>
              </w:rPr>
              <w:t>B22DCCN889</w:t>
            </w:r>
          </w:p>
        </w:tc>
        <w:tc>
          <w:tcPr>
            <w:tcW w:w="4552" w:type="dxa"/>
          </w:tcPr>
          <w:p w14:paraId="2769521E" w14:textId="31BF7586" w:rsidR="00AF7EFC" w:rsidRPr="00DC756C" w:rsidRDefault="00DC756C" w:rsidP="00AF7EFC">
            <w:pPr>
              <w:pStyle w:val="BodyText"/>
              <w:spacing w:before="13"/>
              <w:rPr>
                <w:b/>
                <w:sz w:val="32"/>
                <w:szCs w:val="40"/>
                <w:lang w:val="en-US"/>
              </w:rPr>
            </w:pPr>
            <w:r w:rsidRPr="00DC756C">
              <w:rPr>
                <w:b/>
                <w:sz w:val="32"/>
                <w:szCs w:val="40"/>
                <w:lang w:val="en-US"/>
              </w:rPr>
              <w:t>Vũ Thế Văn</w:t>
            </w:r>
          </w:p>
        </w:tc>
      </w:tr>
      <w:tr w:rsidR="00AF7EFC" w14:paraId="78799E31" w14:textId="77777777" w:rsidTr="00DC756C">
        <w:trPr>
          <w:trHeight w:val="572"/>
        </w:trPr>
        <w:tc>
          <w:tcPr>
            <w:tcW w:w="4552" w:type="dxa"/>
          </w:tcPr>
          <w:p w14:paraId="61ED1EEC" w14:textId="26DA0AB4" w:rsidR="00AF7EFC" w:rsidRPr="00DC756C" w:rsidRDefault="00DC756C" w:rsidP="00DC756C">
            <w:pPr>
              <w:pStyle w:val="BodyText"/>
              <w:spacing w:before="13"/>
              <w:jc w:val="right"/>
              <w:rPr>
                <w:b/>
                <w:sz w:val="32"/>
                <w:szCs w:val="40"/>
                <w:lang w:val="en-US"/>
              </w:rPr>
            </w:pPr>
            <w:r w:rsidRPr="00DC756C">
              <w:rPr>
                <w:b/>
                <w:sz w:val="32"/>
                <w:szCs w:val="40"/>
                <w:lang w:val="en-US"/>
              </w:rPr>
              <w:t>B22DCCN422</w:t>
            </w:r>
          </w:p>
        </w:tc>
        <w:tc>
          <w:tcPr>
            <w:tcW w:w="4552" w:type="dxa"/>
          </w:tcPr>
          <w:p w14:paraId="60C81FD2" w14:textId="5EC42B23" w:rsidR="00AF7EFC" w:rsidRPr="00DC756C" w:rsidRDefault="00DC756C" w:rsidP="00AF7EFC">
            <w:pPr>
              <w:pStyle w:val="BodyText"/>
              <w:spacing w:before="13"/>
              <w:rPr>
                <w:b/>
                <w:sz w:val="32"/>
                <w:szCs w:val="40"/>
                <w:lang w:val="en-US"/>
              </w:rPr>
            </w:pPr>
            <w:r w:rsidRPr="00DC756C">
              <w:rPr>
                <w:b/>
                <w:sz w:val="32"/>
                <w:szCs w:val="40"/>
                <w:lang w:val="en-US"/>
              </w:rPr>
              <w:t>Cao Thị Thu Hương</w:t>
            </w:r>
          </w:p>
        </w:tc>
      </w:tr>
    </w:tbl>
    <w:p w14:paraId="3460AC86" w14:textId="77777777" w:rsidR="00840FD3" w:rsidRPr="00AD01CD" w:rsidRDefault="00840FD3" w:rsidP="00840FD3">
      <w:pPr>
        <w:pStyle w:val="BodyText"/>
        <w:rPr>
          <w:b/>
          <w:sz w:val="20"/>
          <w:lang w:val="en-US"/>
        </w:rPr>
      </w:pPr>
    </w:p>
    <w:p w14:paraId="7FD7280C" w14:textId="77777777" w:rsidR="00840FD3" w:rsidRPr="008310AB" w:rsidRDefault="00840FD3" w:rsidP="00840FD3">
      <w:pPr>
        <w:rPr>
          <w:sz w:val="28"/>
          <w:szCs w:val="28"/>
          <w:lang w:val="en-US"/>
        </w:rPr>
      </w:pPr>
    </w:p>
    <w:p w14:paraId="519ACA13" w14:textId="77777777" w:rsidR="0046322D" w:rsidRDefault="0046322D" w:rsidP="00AF7EFC">
      <w:pPr>
        <w:rPr>
          <w:b/>
          <w:bCs/>
          <w:i/>
          <w:iCs/>
          <w:sz w:val="28"/>
          <w:szCs w:val="28"/>
          <w:lang w:val="en-US"/>
        </w:rPr>
      </w:pPr>
    </w:p>
    <w:p w14:paraId="54A006EF" w14:textId="77777777" w:rsidR="0046322D" w:rsidRDefault="0046322D" w:rsidP="00840FD3">
      <w:pPr>
        <w:jc w:val="center"/>
        <w:rPr>
          <w:b/>
          <w:bCs/>
          <w:i/>
          <w:iCs/>
          <w:sz w:val="28"/>
          <w:szCs w:val="28"/>
          <w:lang w:val="en-US"/>
        </w:rPr>
      </w:pPr>
    </w:p>
    <w:p w14:paraId="4841DF7A" w14:textId="77777777" w:rsidR="0046322D" w:rsidRDefault="0046322D" w:rsidP="00840FD3">
      <w:pPr>
        <w:jc w:val="center"/>
        <w:rPr>
          <w:b/>
          <w:bCs/>
          <w:i/>
          <w:iCs/>
          <w:sz w:val="28"/>
          <w:szCs w:val="28"/>
          <w:lang w:val="en-US"/>
        </w:rPr>
      </w:pPr>
    </w:p>
    <w:p w14:paraId="16C59A55" w14:textId="77777777" w:rsidR="00AF7EFC" w:rsidRDefault="00AF7EFC" w:rsidP="00840FD3">
      <w:pPr>
        <w:jc w:val="center"/>
        <w:rPr>
          <w:b/>
          <w:bCs/>
          <w:i/>
          <w:iCs/>
          <w:sz w:val="28"/>
          <w:szCs w:val="28"/>
          <w:lang w:val="en-US"/>
        </w:rPr>
      </w:pPr>
    </w:p>
    <w:p w14:paraId="7C284D84" w14:textId="358A4F2D" w:rsidR="00840FD3" w:rsidRPr="00AD01CD" w:rsidRDefault="00840FD3" w:rsidP="00544696">
      <w:pPr>
        <w:ind w:left="2880" w:firstLine="720"/>
        <w:rPr>
          <w:b/>
          <w:bCs/>
          <w:i/>
          <w:iCs/>
          <w:sz w:val="28"/>
          <w:szCs w:val="28"/>
        </w:rPr>
      </w:pPr>
      <w:r w:rsidRPr="00AD01CD">
        <w:rPr>
          <w:b/>
          <w:bCs/>
          <w:i/>
          <w:iCs/>
          <w:sz w:val="28"/>
          <w:szCs w:val="28"/>
        </w:rPr>
        <w:t xml:space="preserve">Hà </w:t>
      </w:r>
      <w:r>
        <w:rPr>
          <w:b/>
          <w:bCs/>
          <w:i/>
          <w:iCs/>
          <w:sz w:val="28"/>
          <w:szCs w:val="28"/>
        </w:rPr>
        <w:t>Nội</w:t>
      </w:r>
      <w:r w:rsidRPr="00AD01CD">
        <w:rPr>
          <w:b/>
          <w:bCs/>
          <w:i/>
          <w:iCs/>
          <w:sz w:val="28"/>
          <w:szCs w:val="28"/>
        </w:rPr>
        <w:t xml:space="preserve">, </w:t>
      </w:r>
      <w:r w:rsidR="008310AB">
        <w:rPr>
          <w:b/>
          <w:bCs/>
          <w:i/>
          <w:iCs/>
          <w:sz w:val="28"/>
          <w:szCs w:val="28"/>
          <w:lang w:val="en-US"/>
        </w:rPr>
        <w:t>11</w:t>
      </w:r>
      <w:r w:rsidRPr="00AD01CD">
        <w:rPr>
          <w:b/>
          <w:bCs/>
          <w:i/>
          <w:iCs/>
          <w:sz w:val="28"/>
          <w:szCs w:val="28"/>
        </w:rPr>
        <w:t>/2025</w:t>
      </w:r>
    </w:p>
    <w:p w14:paraId="2F8783F3" w14:textId="7056B8EC" w:rsidR="00C27F0D" w:rsidRDefault="00C27F0D" w:rsidP="00840FD3">
      <w:pPr>
        <w:rPr>
          <w:lang w:val="en-US"/>
        </w:rPr>
      </w:pPr>
    </w:p>
    <w:p w14:paraId="74DFDF98" w14:textId="77777777" w:rsidR="000F7BB7" w:rsidRDefault="000F7BB7" w:rsidP="00840FD3">
      <w:pPr>
        <w:rPr>
          <w:lang w:val="en-US"/>
        </w:rPr>
      </w:pPr>
    </w:p>
    <w:p w14:paraId="67096DC5" w14:textId="5695513F" w:rsidR="000E0CA6" w:rsidRPr="00AE3A75" w:rsidRDefault="000E0CA6" w:rsidP="0009402E">
      <w:pPr>
        <w:jc w:val="center"/>
        <w:rPr>
          <w:b/>
          <w:bCs/>
          <w:sz w:val="32"/>
          <w:szCs w:val="32"/>
          <w:lang w:val="en-US"/>
        </w:rPr>
      </w:pPr>
      <w:r w:rsidRPr="00AE3A75">
        <w:rPr>
          <w:b/>
          <w:bCs/>
          <w:sz w:val="32"/>
          <w:szCs w:val="32"/>
          <w:lang w:val="en-US"/>
        </w:rPr>
        <w:t>Phân chia nhiệm vụ</w:t>
      </w:r>
    </w:p>
    <w:p w14:paraId="6107D884" w14:textId="77777777" w:rsidR="000E0CA6" w:rsidRDefault="000E0CA6" w:rsidP="00840FD3">
      <w:pPr>
        <w:rPr>
          <w:sz w:val="26"/>
          <w:szCs w:val="26"/>
          <w:lang w:val="en-US"/>
        </w:rPr>
      </w:pPr>
    </w:p>
    <w:tbl>
      <w:tblPr>
        <w:tblStyle w:val="TableGrid"/>
        <w:tblW w:w="0" w:type="auto"/>
        <w:tblLook w:val="04A0" w:firstRow="1" w:lastRow="0" w:firstColumn="1" w:lastColumn="0" w:noHBand="0" w:noVBand="1"/>
      </w:tblPr>
      <w:tblGrid>
        <w:gridCol w:w="1815"/>
        <w:gridCol w:w="3644"/>
        <w:gridCol w:w="3571"/>
      </w:tblGrid>
      <w:tr w:rsidR="0009402E" w14:paraId="31D23D64" w14:textId="77777777" w:rsidTr="00AE3A75">
        <w:tc>
          <w:tcPr>
            <w:tcW w:w="1818" w:type="dxa"/>
            <w:shd w:val="clear" w:color="auto" w:fill="C6D9F1" w:themeFill="text2" w:themeFillTint="33"/>
          </w:tcPr>
          <w:p w14:paraId="1CEE53FB" w14:textId="49B8FD94" w:rsidR="0009402E" w:rsidRPr="0009402E" w:rsidRDefault="0009402E" w:rsidP="0009402E">
            <w:pPr>
              <w:jc w:val="center"/>
              <w:rPr>
                <w:b/>
                <w:bCs/>
                <w:sz w:val="26"/>
                <w:szCs w:val="26"/>
                <w:lang w:val="en-US"/>
              </w:rPr>
            </w:pPr>
            <w:r w:rsidRPr="0009402E">
              <w:rPr>
                <w:b/>
                <w:bCs/>
                <w:sz w:val="26"/>
                <w:szCs w:val="26"/>
                <w:lang w:val="en-US"/>
              </w:rPr>
              <w:t>Mã sinh viên</w:t>
            </w:r>
          </w:p>
        </w:tc>
        <w:tc>
          <w:tcPr>
            <w:tcW w:w="3780" w:type="dxa"/>
            <w:shd w:val="clear" w:color="auto" w:fill="C6D9F1" w:themeFill="text2" w:themeFillTint="33"/>
          </w:tcPr>
          <w:p w14:paraId="7E18975A" w14:textId="7E961E57" w:rsidR="0009402E" w:rsidRPr="0009402E" w:rsidRDefault="0009402E" w:rsidP="0009402E">
            <w:pPr>
              <w:jc w:val="center"/>
              <w:rPr>
                <w:b/>
                <w:bCs/>
                <w:sz w:val="26"/>
                <w:szCs w:val="26"/>
                <w:lang w:val="en-US"/>
              </w:rPr>
            </w:pPr>
            <w:r w:rsidRPr="0009402E">
              <w:rPr>
                <w:b/>
                <w:bCs/>
                <w:sz w:val="26"/>
                <w:szCs w:val="26"/>
                <w:lang w:val="en-US"/>
              </w:rPr>
              <w:t>Họ tên</w:t>
            </w:r>
          </w:p>
        </w:tc>
        <w:tc>
          <w:tcPr>
            <w:tcW w:w="3658" w:type="dxa"/>
            <w:shd w:val="clear" w:color="auto" w:fill="C6D9F1" w:themeFill="text2" w:themeFillTint="33"/>
          </w:tcPr>
          <w:p w14:paraId="1073495D" w14:textId="2D7AE4D5" w:rsidR="0009402E" w:rsidRPr="0009402E" w:rsidRDefault="0009402E" w:rsidP="0009402E">
            <w:pPr>
              <w:jc w:val="center"/>
              <w:rPr>
                <w:b/>
                <w:bCs/>
                <w:sz w:val="26"/>
                <w:szCs w:val="26"/>
                <w:lang w:val="en-US"/>
              </w:rPr>
            </w:pPr>
            <w:r w:rsidRPr="0009402E">
              <w:rPr>
                <w:b/>
                <w:bCs/>
                <w:sz w:val="26"/>
                <w:szCs w:val="26"/>
                <w:lang w:val="en-US"/>
              </w:rPr>
              <w:t>Công việc</w:t>
            </w:r>
          </w:p>
        </w:tc>
      </w:tr>
      <w:tr w:rsidR="0009402E" w14:paraId="5A9285EA" w14:textId="77777777" w:rsidTr="00AE3A75">
        <w:tc>
          <w:tcPr>
            <w:tcW w:w="1818" w:type="dxa"/>
            <w:vAlign w:val="center"/>
          </w:tcPr>
          <w:p w14:paraId="385EDD76" w14:textId="2E85929D" w:rsidR="0009402E" w:rsidRDefault="0009402E" w:rsidP="00840FD3">
            <w:pPr>
              <w:rPr>
                <w:sz w:val="26"/>
                <w:szCs w:val="26"/>
                <w:lang w:val="en-US"/>
              </w:rPr>
            </w:pPr>
            <w:r>
              <w:rPr>
                <w:sz w:val="26"/>
                <w:szCs w:val="26"/>
                <w:lang w:val="en-US"/>
              </w:rPr>
              <w:t>B22DCCN482</w:t>
            </w:r>
          </w:p>
        </w:tc>
        <w:tc>
          <w:tcPr>
            <w:tcW w:w="3780" w:type="dxa"/>
            <w:vAlign w:val="center"/>
          </w:tcPr>
          <w:p w14:paraId="2A62C0A0" w14:textId="23F02F8F" w:rsidR="0009402E" w:rsidRDefault="0009402E" w:rsidP="00840FD3">
            <w:pPr>
              <w:rPr>
                <w:sz w:val="26"/>
                <w:szCs w:val="26"/>
                <w:lang w:val="en-US"/>
              </w:rPr>
            </w:pPr>
            <w:r>
              <w:rPr>
                <w:sz w:val="26"/>
                <w:szCs w:val="26"/>
                <w:lang w:val="en-US"/>
              </w:rPr>
              <w:t>Trịnh Quang Lâm</w:t>
            </w:r>
            <w:r w:rsidR="00816C21">
              <w:rPr>
                <w:sz w:val="26"/>
                <w:szCs w:val="26"/>
                <w:lang w:val="en-US"/>
              </w:rPr>
              <w:t xml:space="preserve"> (Nhóm trưởng)</w:t>
            </w:r>
          </w:p>
        </w:tc>
        <w:tc>
          <w:tcPr>
            <w:tcW w:w="3658" w:type="dxa"/>
          </w:tcPr>
          <w:p w14:paraId="18943074" w14:textId="77777777" w:rsidR="0009402E" w:rsidRDefault="00816C21">
            <w:pPr>
              <w:pStyle w:val="ListParagraph"/>
              <w:numPr>
                <w:ilvl w:val="0"/>
                <w:numId w:val="11"/>
              </w:numPr>
              <w:rPr>
                <w:sz w:val="26"/>
                <w:szCs w:val="26"/>
                <w:lang w:val="en-US"/>
              </w:rPr>
            </w:pPr>
            <w:r>
              <w:rPr>
                <w:sz w:val="26"/>
                <w:szCs w:val="26"/>
                <w:lang w:val="en-US"/>
              </w:rPr>
              <w:t>Lên kế hoạch, phân chia nhiệm vụ</w:t>
            </w:r>
          </w:p>
          <w:p w14:paraId="4E68ABC5" w14:textId="77777777" w:rsidR="00816C21" w:rsidRDefault="00816C21">
            <w:pPr>
              <w:pStyle w:val="ListParagraph"/>
              <w:numPr>
                <w:ilvl w:val="0"/>
                <w:numId w:val="11"/>
              </w:numPr>
              <w:rPr>
                <w:sz w:val="26"/>
                <w:szCs w:val="26"/>
                <w:lang w:val="en-US"/>
              </w:rPr>
            </w:pPr>
            <w:r>
              <w:rPr>
                <w:sz w:val="26"/>
                <w:szCs w:val="26"/>
                <w:lang w:val="en-US"/>
              </w:rPr>
              <w:t>Thuyết trình</w:t>
            </w:r>
          </w:p>
          <w:p w14:paraId="4AE3B380" w14:textId="77777777" w:rsidR="00816C21" w:rsidRDefault="00816C21">
            <w:pPr>
              <w:pStyle w:val="ListParagraph"/>
              <w:numPr>
                <w:ilvl w:val="0"/>
                <w:numId w:val="11"/>
              </w:numPr>
              <w:rPr>
                <w:sz w:val="26"/>
                <w:szCs w:val="26"/>
                <w:lang w:val="en-US"/>
              </w:rPr>
            </w:pPr>
            <w:r>
              <w:rPr>
                <w:sz w:val="26"/>
                <w:szCs w:val="26"/>
                <w:lang w:val="en-US"/>
              </w:rPr>
              <w:t>Viết báo cáo</w:t>
            </w:r>
          </w:p>
          <w:p w14:paraId="29847BEA" w14:textId="184559D6" w:rsidR="00816C21" w:rsidRPr="00816C21" w:rsidRDefault="00816C21">
            <w:pPr>
              <w:pStyle w:val="ListParagraph"/>
              <w:numPr>
                <w:ilvl w:val="0"/>
                <w:numId w:val="11"/>
              </w:numPr>
              <w:rPr>
                <w:sz w:val="26"/>
                <w:szCs w:val="26"/>
                <w:lang w:val="en-US"/>
              </w:rPr>
            </w:pPr>
            <w:r>
              <w:rPr>
                <w:sz w:val="26"/>
                <w:szCs w:val="26"/>
                <w:lang w:val="en-US"/>
              </w:rPr>
              <w:t>Code Frontend</w:t>
            </w:r>
          </w:p>
        </w:tc>
      </w:tr>
      <w:tr w:rsidR="0009402E" w14:paraId="7A879735" w14:textId="77777777" w:rsidTr="00AE3A75">
        <w:tc>
          <w:tcPr>
            <w:tcW w:w="1818" w:type="dxa"/>
            <w:vAlign w:val="center"/>
          </w:tcPr>
          <w:p w14:paraId="58CD091B" w14:textId="5F248F9C" w:rsidR="0009402E" w:rsidRDefault="0009402E" w:rsidP="00840FD3">
            <w:pPr>
              <w:rPr>
                <w:sz w:val="26"/>
                <w:szCs w:val="26"/>
                <w:lang w:val="en-US"/>
              </w:rPr>
            </w:pPr>
            <w:r>
              <w:rPr>
                <w:sz w:val="26"/>
                <w:szCs w:val="26"/>
                <w:lang w:val="en-US"/>
              </w:rPr>
              <w:t>B22DCCN434</w:t>
            </w:r>
          </w:p>
        </w:tc>
        <w:tc>
          <w:tcPr>
            <w:tcW w:w="3780" w:type="dxa"/>
            <w:vAlign w:val="center"/>
          </w:tcPr>
          <w:p w14:paraId="4CE32AA6" w14:textId="5605DECC" w:rsidR="0009402E" w:rsidRDefault="0009402E" w:rsidP="00840FD3">
            <w:pPr>
              <w:rPr>
                <w:sz w:val="26"/>
                <w:szCs w:val="26"/>
                <w:lang w:val="en-US"/>
              </w:rPr>
            </w:pPr>
            <w:r>
              <w:rPr>
                <w:sz w:val="26"/>
                <w:szCs w:val="26"/>
                <w:lang w:val="en-US"/>
              </w:rPr>
              <w:t>Vũ Nhân Kiên</w:t>
            </w:r>
          </w:p>
        </w:tc>
        <w:tc>
          <w:tcPr>
            <w:tcW w:w="3658" w:type="dxa"/>
          </w:tcPr>
          <w:p w14:paraId="132AA57A" w14:textId="77777777" w:rsidR="0009402E" w:rsidRDefault="00816C21">
            <w:pPr>
              <w:pStyle w:val="ListParagraph"/>
              <w:numPr>
                <w:ilvl w:val="0"/>
                <w:numId w:val="12"/>
              </w:numPr>
              <w:rPr>
                <w:sz w:val="26"/>
                <w:szCs w:val="26"/>
                <w:lang w:val="en-US"/>
              </w:rPr>
            </w:pPr>
            <w:r>
              <w:rPr>
                <w:sz w:val="26"/>
                <w:szCs w:val="26"/>
                <w:lang w:val="en-US"/>
              </w:rPr>
              <w:t>Làm Slide</w:t>
            </w:r>
          </w:p>
          <w:p w14:paraId="11472053" w14:textId="77777777" w:rsidR="00816C21" w:rsidRDefault="00816C21">
            <w:pPr>
              <w:pStyle w:val="ListParagraph"/>
              <w:numPr>
                <w:ilvl w:val="0"/>
                <w:numId w:val="12"/>
              </w:numPr>
              <w:rPr>
                <w:sz w:val="26"/>
                <w:szCs w:val="26"/>
                <w:lang w:val="en-US"/>
              </w:rPr>
            </w:pPr>
            <w:r>
              <w:rPr>
                <w:sz w:val="26"/>
                <w:szCs w:val="26"/>
                <w:lang w:val="en-US"/>
              </w:rPr>
              <w:t>Thuyết trình</w:t>
            </w:r>
          </w:p>
          <w:p w14:paraId="41E7F3FA" w14:textId="7EC49988" w:rsidR="00816C21" w:rsidRPr="00816C21" w:rsidRDefault="00816C21">
            <w:pPr>
              <w:pStyle w:val="ListParagraph"/>
              <w:numPr>
                <w:ilvl w:val="0"/>
                <w:numId w:val="12"/>
              </w:numPr>
              <w:rPr>
                <w:sz w:val="26"/>
                <w:szCs w:val="26"/>
                <w:lang w:val="en-US"/>
              </w:rPr>
            </w:pPr>
            <w:r>
              <w:rPr>
                <w:sz w:val="26"/>
                <w:szCs w:val="26"/>
                <w:lang w:val="en-US"/>
              </w:rPr>
              <w:t>Code Backend</w:t>
            </w:r>
          </w:p>
        </w:tc>
      </w:tr>
      <w:tr w:rsidR="0009402E" w14:paraId="0F15B0DF" w14:textId="77777777" w:rsidTr="00AE3A75">
        <w:tc>
          <w:tcPr>
            <w:tcW w:w="1818" w:type="dxa"/>
            <w:vAlign w:val="center"/>
          </w:tcPr>
          <w:p w14:paraId="2114059B" w14:textId="6613AAEE" w:rsidR="0009402E" w:rsidRDefault="0009402E" w:rsidP="00840FD3">
            <w:pPr>
              <w:rPr>
                <w:sz w:val="26"/>
                <w:szCs w:val="26"/>
                <w:lang w:val="en-US"/>
              </w:rPr>
            </w:pPr>
            <w:r>
              <w:rPr>
                <w:sz w:val="26"/>
                <w:szCs w:val="26"/>
                <w:lang w:val="en-US"/>
              </w:rPr>
              <w:t>B22DCCN889</w:t>
            </w:r>
          </w:p>
        </w:tc>
        <w:tc>
          <w:tcPr>
            <w:tcW w:w="3780" w:type="dxa"/>
            <w:vAlign w:val="center"/>
          </w:tcPr>
          <w:p w14:paraId="1827C634" w14:textId="0B62E145" w:rsidR="0009402E" w:rsidRDefault="0009402E" w:rsidP="00840FD3">
            <w:pPr>
              <w:rPr>
                <w:sz w:val="26"/>
                <w:szCs w:val="26"/>
                <w:lang w:val="en-US"/>
              </w:rPr>
            </w:pPr>
            <w:r>
              <w:rPr>
                <w:sz w:val="26"/>
                <w:szCs w:val="26"/>
                <w:lang w:val="en-US"/>
              </w:rPr>
              <w:t>Vũ Thế Văn</w:t>
            </w:r>
          </w:p>
        </w:tc>
        <w:tc>
          <w:tcPr>
            <w:tcW w:w="3658" w:type="dxa"/>
          </w:tcPr>
          <w:p w14:paraId="53AF6F4C" w14:textId="77777777" w:rsidR="0009402E" w:rsidRDefault="00816C21">
            <w:pPr>
              <w:pStyle w:val="ListParagraph"/>
              <w:numPr>
                <w:ilvl w:val="0"/>
                <w:numId w:val="13"/>
              </w:numPr>
              <w:rPr>
                <w:sz w:val="26"/>
                <w:szCs w:val="26"/>
                <w:lang w:val="en-US"/>
              </w:rPr>
            </w:pPr>
            <w:r>
              <w:rPr>
                <w:sz w:val="26"/>
                <w:szCs w:val="26"/>
                <w:lang w:val="en-US"/>
              </w:rPr>
              <w:t>Thuyết trình</w:t>
            </w:r>
          </w:p>
          <w:p w14:paraId="42728E07" w14:textId="020AA4A7" w:rsidR="00816C21" w:rsidRDefault="00816C21">
            <w:pPr>
              <w:pStyle w:val="ListParagraph"/>
              <w:numPr>
                <w:ilvl w:val="0"/>
                <w:numId w:val="13"/>
              </w:numPr>
              <w:rPr>
                <w:sz w:val="26"/>
                <w:szCs w:val="26"/>
                <w:lang w:val="en-US"/>
              </w:rPr>
            </w:pPr>
            <w:r>
              <w:rPr>
                <w:sz w:val="26"/>
                <w:szCs w:val="26"/>
                <w:lang w:val="en-US"/>
              </w:rPr>
              <w:t xml:space="preserve">Code </w:t>
            </w:r>
            <w:r w:rsidR="00C31D85">
              <w:rPr>
                <w:sz w:val="26"/>
                <w:szCs w:val="26"/>
                <w:lang w:val="en-US"/>
              </w:rPr>
              <w:t xml:space="preserve">Module </w:t>
            </w:r>
            <w:r w:rsidR="00FB5E77">
              <w:rPr>
                <w:sz w:val="26"/>
                <w:szCs w:val="26"/>
                <w:lang w:val="en-US"/>
              </w:rPr>
              <w:t>A</w:t>
            </w:r>
            <w:r>
              <w:rPr>
                <w:sz w:val="26"/>
                <w:szCs w:val="26"/>
                <w:lang w:val="en-US"/>
              </w:rPr>
              <w:t>I</w:t>
            </w:r>
          </w:p>
          <w:p w14:paraId="48EB89E3" w14:textId="6911CE29" w:rsidR="00816C21" w:rsidRPr="00816C21" w:rsidRDefault="00816C21">
            <w:pPr>
              <w:pStyle w:val="ListParagraph"/>
              <w:numPr>
                <w:ilvl w:val="0"/>
                <w:numId w:val="13"/>
              </w:numPr>
              <w:rPr>
                <w:sz w:val="26"/>
                <w:szCs w:val="26"/>
                <w:lang w:val="en-US"/>
              </w:rPr>
            </w:pPr>
            <w:r>
              <w:rPr>
                <w:sz w:val="26"/>
                <w:szCs w:val="26"/>
                <w:lang w:val="en-US"/>
              </w:rPr>
              <w:t>Báo cáo</w:t>
            </w:r>
          </w:p>
        </w:tc>
      </w:tr>
      <w:tr w:rsidR="0009402E" w14:paraId="3E830558" w14:textId="77777777" w:rsidTr="00AE3A75">
        <w:tc>
          <w:tcPr>
            <w:tcW w:w="1818" w:type="dxa"/>
            <w:vAlign w:val="center"/>
          </w:tcPr>
          <w:p w14:paraId="7486F429" w14:textId="4B091B21" w:rsidR="0009402E" w:rsidRDefault="0073579B" w:rsidP="00840FD3">
            <w:pPr>
              <w:rPr>
                <w:sz w:val="26"/>
                <w:szCs w:val="26"/>
                <w:lang w:val="en-US"/>
              </w:rPr>
            </w:pPr>
            <w:r>
              <w:rPr>
                <w:sz w:val="26"/>
                <w:szCs w:val="26"/>
                <w:lang w:val="en-US"/>
              </w:rPr>
              <w:t>B22DCCN422</w:t>
            </w:r>
          </w:p>
        </w:tc>
        <w:tc>
          <w:tcPr>
            <w:tcW w:w="3780" w:type="dxa"/>
            <w:vAlign w:val="center"/>
          </w:tcPr>
          <w:p w14:paraId="7851B6A9" w14:textId="48977542" w:rsidR="0009402E" w:rsidRDefault="0009402E" w:rsidP="00840FD3">
            <w:pPr>
              <w:rPr>
                <w:sz w:val="26"/>
                <w:szCs w:val="26"/>
                <w:lang w:val="en-US"/>
              </w:rPr>
            </w:pPr>
            <w:r>
              <w:rPr>
                <w:sz w:val="26"/>
                <w:szCs w:val="26"/>
                <w:lang w:val="en-US"/>
              </w:rPr>
              <w:t>Cao Thị Thu Hương</w:t>
            </w:r>
          </w:p>
        </w:tc>
        <w:tc>
          <w:tcPr>
            <w:tcW w:w="3658" w:type="dxa"/>
          </w:tcPr>
          <w:p w14:paraId="429B4FC1" w14:textId="77777777" w:rsidR="0009402E" w:rsidRDefault="00816C21">
            <w:pPr>
              <w:pStyle w:val="ListParagraph"/>
              <w:numPr>
                <w:ilvl w:val="0"/>
                <w:numId w:val="14"/>
              </w:numPr>
              <w:rPr>
                <w:sz w:val="26"/>
                <w:szCs w:val="26"/>
                <w:lang w:val="en-US"/>
              </w:rPr>
            </w:pPr>
            <w:r>
              <w:rPr>
                <w:sz w:val="26"/>
                <w:szCs w:val="26"/>
                <w:lang w:val="en-US"/>
              </w:rPr>
              <w:t>Code phần cứng</w:t>
            </w:r>
          </w:p>
          <w:p w14:paraId="0E5A5053" w14:textId="77777777" w:rsidR="00816C21" w:rsidRDefault="00816C21">
            <w:pPr>
              <w:pStyle w:val="ListParagraph"/>
              <w:numPr>
                <w:ilvl w:val="0"/>
                <w:numId w:val="14"/>
              </w:numPr>
              <w:rPr>
                <w:sz w:val="26"/>
                <w:szCs w:val="26"/>
                <w:lang w:val="en-US"/>
              </w:rPr>
            </w:pPr>
            <w:r>
              <w:rPr>
                <w:sz w:val="26"/>
                <w:szCs w:val="26"/>
                <w:lang w:val="en-US"/>
              </w:rPr>
              <w:t>Thuyết trình</w:t>
            </w:r>
          </w:p>
          <w:p w14:paraId="71D975A4" w14:textId="74C08151" w:rsidR="00816C21" w:rsidRPr="00816C21" w:rsidRDefault="00816C21">
            <w:pPr>
              <w:pStyle w:val="ListParagraph"/>
              <w:numPr>
                <w:ilvl w:val="0"/>
                <w:numId w:val="14"/>
              </w:numPr>
              <w:rPr>
                <w:sz w:val="26"/>
                <w:szCs w:val="26"/>
                <w:lang w:val="en-US"/>
              </w:rPr>
            </w:pPr>
            <w:r>
              <w:rPr>
                <w:sz w:val="26"/>
                <w:szCs w:val="26"/>
                <w:lang w:val="en-US"/>
              </w:rPr>
              <w:t>Báo cáo</w:t>
            </w:r>
          </w:p>
        </w:tc>
      </w:tr>
    </w:tbl>
    <w:p w14:paraId="3410A13F" w14:textId="77777777" w:rsidR="0009402E" w:rsidRDefault="0009402E" w:rsidP="00840FD3">
      <w:pPr>
        <w:rPr>
          <w:sz w:val="26"/>
          <w:szCs w:val="26"/>
          <w:lang w:val="en-US"/>
        </w:rPr>
      </w:pPr>
    </w:p>
    <w:p w14:paraId="5023E2D5" w14:textId="77777777" w:rsidR="0009402E" w:rsidRDefault="0009402E" w:rsidP="00840FD3">
      <w:pPr>
        <w:rPr>
          <w:sz w:val="26"/>
          <w:szCs w:val="26"/>
          <w:lang w:val="en-US"/>
        </w:rPr>
      </w:pPr>
    </w:p>
    <w:p w14:paraId="29ED5E60" w14:textId="77777777" w:rsidR="0009402E" w:rsidRDefault="0009402E" w:rsidP="00840FD3">
      <w:pPr>
        <w:rPr>
          <w:sz w:val="26"/>
          <w:szCs w:val="26"/>
          <w:lang w:val="en-US"/>
        </w:rPr>
      </w:pPr>
    </w:p>
    <w:p w14:paraId="49EAE177" w14:textId="77777777" w:rsidR="0009402E" w:rsidRDefault="0009402E" w:rsidP="00840FD3">
      <w:pPr>
        <w:rPr>
          <w:sz w:val="26"/>
          <w:szCs w:val="26"/>
          <w:lang w:val="en-US"/>
        </w:rPr>
      </w:pPr>
    </w:p>
    <w:p w14:paraId="521E9293" w14:textId="77777777" w:rsidR="0009402E" w:rsidRDefault="0009402E" w:rsidP="00840FD3">
      <w:pPr>
        <w:rPr>
          <w:sz w:val="26"/>
          <w:szCs w:val="26"/>
          <w:lang w:val="en-US"/>
        </w:rPr>
      </w:pPr>
    </w:p>
    <w:p w14:paraId="1F56EB29" w14:textId="77777777" w:rsidR="0009402E" w:rsidRDefault="0009402E" w:rsidP="00840FD3">
      <w:pPr>
        <w:rPr>
          <w:sz w:val="26"/>
          <w:szCs w:val="26"/>
          <w:lang w:val="en-US"/>
        </w:rPr>
      </w:pPr>
    </w:p>
    <w:p w14:paraId="5C9DDCB2" w14:textId="77777777" w:rsidR="0009402E" w:rsidRDefault="0009402E" w:rsidP="00840FD3">
      <w:pPr>
        <w:rPr>
          <w:sz w:val="26"/>
          <w:szCs w:val="26"/>
          <w:lang w:val="en-US"/>
        </w:rPr>
      </w:pPr>
    </w:p>
    <w:p w14:paraId="3DF14E35" w14:textId="77777777" w:rsidR="0009402E" w:rsidRDefault="0009402E" w:rsidP="00840FD3">
      <w:pPr>
        <w:rPr>
          <w:sz w:val="26"/>
          <w:szCs w:val="26"/>
          <w:lang w:val="en-US"/>
        </w:rPr>
      </w:pPr>
    </w:p>
    <w:p w14:paraId="031CE3C6" w14:textId="77777777" w:rsidR="0009402E" w:rsidRDefault="0009402E" w:rsidP="00840FD3">
      <w:pPr>
        <w:rPr>
          <w:sz w:val="26"/>
          <w:szCs w:val="26"/>
          <w:lang w:val="en-US"/>
        </w:rPr>
      </w:pPr>
    </w:p>
    <w:p w14:paraId="65C9267D" w14:textId="77777777" w:rsidR="0009402E" w:rsidRDefault="0009402E" w:rsidP="00840FD3">
      <w:pPr>
        <w:rPr>
          <w:sz w:val="26"/>
          <w:szCs w:val="26"/>
          <w:lang w:val="en-US"/>
        </w:rPr>
      </w:pPr>
    </w:p>
    <w:p w14:paraId="6E3C464B" w14:textId="77777777" w:rsidR="0009402E" w:rsidRDefault="0009402E" w:rsidP="00840FD3">
      <w:pPr>
        <w:rPr>
          <w:sz w:val="26"/>
          <w:szCs w:val="26"/>
          <w:lang w:val="en-US"/>
        </w:rPr>
      </w:pPr>
    </w:p>
    <w:p w14:paraId="4F29D87F" w14:textId="77777777" w:rsidR="0009402E" w:rsidRDefault="0009402E" w:rsidP="00840FD3">
      <w:pPr>
        <w:rPr>
          <w:sz w:val="26"/>
          <w:szCs w:val="26"/>
          <w:lang w:val="en-US"/>
        </w:rPr>
      </w:pPr>
    </w:p>
    <w:p w14:paraId="63BC51CB" w14:textId="77777777" w:rsidR="0009402E" w:rsidRDefault="0009402E" w:rsidP="00840FD3">
      <w:pPr>
        <w:rPr>
          <w:sz w:val="26"/>
          <w:szCs w:val="26"/>
          <w:lang w:val="en-US"/>
        </w:rPr>
      </w:pPr>
    </w:p>
    <w:p w14:paraId="30AA1DA6" w14:textId="77777777" w:rsidR="0009402E" w:rsidRDefault="0009402E" w:rsidP="00840FD3">
      <w:pPr>
        <w:rPr>
          <w:sz w:val="26"/>
          <w:szCs w:val="26"/>
          <w:lang w:val="en-US"/>
        </w:rPr>
      </w:pPr>
    </w:p>
    <w:p w14:paraId="019ED125" w14:textId="77777777" w:rsidR="0009402E" w:rsidRDefault="0009402E" w:rsidP="00840FD3">
      <w:pPr>
        <w:rPr>
          <w:sz w:val="26"/>
          <w:szCs w:val="26"/>
          <w:lang w:val="en-US"/>
        </w:rPr>
      </w:pPr>
    </w:p>
    <w:p w14:paraId="183DA7FE" w14:textId="77777777" w:rsidR="0009402E" w:rsidRDefault="0009402E" w:rsidP="00840FD3">
      <w:pPr>
        <w:rPr>
          <w:sz w:val="26"/>
          <w:szCs w:val="26"/>
          <w:lang w:val="en-US"/>
        </w:rPr>
      </w:pPr>
    </w:p>
    <w:p w14:paraId="2A371952" w14:textId="77777777" w:rsidR="0009402E" w:rsidRDefault="0009402E" w:rsidP="00840FD3">
      <w:pPr>
        <w:rPr>
          <w:sz w:val="26"/>
          <w:szCs w:val="26"/>
          <w:lang w:val="en-US"/>
        </w:rPr>
      </w:pPr>
    </w:p>
    <w:p w14:paraId="277292B3" w14:textId="77777777" w:rsidR="0009402E" w:rsidRDefault="0009402E" w:rsidP="00840FD3">
      <w:pPr>
        <w:rPr>
          <w:sz w:val="26"/>
          <w:szCs w:val="26"/>
          <w:lang w:val="en-US"/>
        </w:rPr>
      </w:pPr>
    </w:p>
    <w:p w14:paraId="5391715C" w14:textId="77777777" w:rsidR="0009402E" w:rsidRDefault="0009402E" w:rsidP="00840FD3">
      <w:pPr>
        <w:rPr>
          <w:sz w:val="26"/>
          <w:szCs w:val="26"/>
          <w:lang w:val="en-US"/>
        </w:rPr>
      </w:pPr>
    </w:p>
    <w:p w14:paraId="38941DF9" w14:textId="77777777" w:rsidR="0009402E" w:rsidRDefault="0009402E" w:rsidP="00840FD3">
      <w:pPr>
        <w:rPr>
          <w:sz w:val="26"/>
          <w:szCs w:val="26"/>
          <w:lang w:val="en-US"/>
        </w:rPr>
      </w:pPr>
    </w:p>
    <w:p w14:paraId="55CB8D18" w14:textId="77777777" w:rsidR="0009402E" w:rsidRDefault="0009402E" w:rsidP="00840FD3">
      <w:pPr>
        <w:rPr>
          <w:sz w:val="26"/>
          <w:szCs w:val="26"/>
          <w:lang w:val="en-US"/>
        </w:rPr>
      </w:pPr>
    </w:p>
    <w:p w14:paraId="37AD61BA" w14:textId="77777777" w:rsidR="0009402E" w:rsidRDefault="0009402E" w:rsidP="00840FD3">
      <w:pPr>
        <w:rPr>
          <w:sz w:val="26"/>
          <w:szCs w:val="26"/>
          <w:lang w:val="en-US"/>
        </w:rPr>
      </w:pPr>
    </w:p>
    <w:p w14:paraId="6D5C270A" w14:textId="77777777" w:rsidR="0009402E" w:rsidRDefault="0009402E" w:rsidP="00840FD3">
      <w:pPr>
        <w:rPr>
          <w:sz w:val="26"/>
          <w:szCs w:val="26"/>
          <w:lang w:val="en-US"/>
        </w:rPr>
      </w:pPr>
    </w:p>
    <w:p w14:paraId="1EAEB0D5" w14:textId="77777777" w:rsidR="0009402E" w:rsidRDefault="0009402E" w:rsidP="00840FD3">
      <w:pPr>
        <w:rPr>
          <w:sz w:val="26"/>
          <w:szCs w:val="26"/>
          <w:lang w:val="en-US"/>
        </w:rPr>
      </w:pPr>
    </w:p>
    <w:p w14:paraId="7403D03C" w14:textId="77777777" w:rsidR="0009402E" w:rsidRDefault="0009402E" w:rsidP="00840FD3">
      <w:pPr>
        <w:rPr>
          <w:sz w:val="26"/>
          <w:szCs w:val="26"/>
          <w:lang w:val="en-US"/>
        </w:rPr>
      </w:pPr>
    </w:p>
    <w:p w14:paraId="4D944470" w14:textId="77777777" w:rsidR="0009402E" w:rsidRDefault="0009402E" w:rsidP="00840FD3">
      <w:pPr>
        <w:rPr>
          <w:sz w:val="26"/>
          <w:szCs w:val="26"/>
          <w:lang w:val="en-US"/>
        </w:rPr>
      </w:pPr>
    </w:p>
    <w:p w14:paraId="784BD6AB" w14:textId="77777777" w:rsidR="0009402E" w:rsidRDefault="0009402E" w:rsidP="00840FD3">
      <w:pPr>
        <w:rPr>
          <w:sz w:val="26"/>
          <w:szCs w:val="26"/>
          <w:lang w:val="en-US"/>
        </w:rPr>
      </w:pPr>
    </w:p>
    <w:p w14:paraId="4A9BF3AA" w14:textId="77777777" w:rsidR="0009402E" w:rsidRDefault="0009402E" w:rsidP="00840FD3">
      <w:pPr>
        <w:rPr>
          <w:sz w:val="26"/>
          <w:szCs w:val="26"/>
          <w:lang w:val="en-US"/>
        </w:rPr>
      </w:pPr>
    </w:p>
    <w:p w14:paraId="2E8DB67C" w14:textId="77777777" w:rsidR="0009402E" w:rsidRDefault="0009402E" w:rsidP="00840FD3">
      <w:pPr>
        <w:rPr>
          <w:sz w:val="26"/>
          <w:szCs w:val="26"/>
          <w:lang w:val="en-US"/>
        </w:rPr>
      </w:pPr>
    </w:p>
    <w:p w14:paraId="182A37D5" w14:textId="25C9FAE7" w:rsidR="0009402E" w:rsidRDefault="0009402E" w:rsidP="00840FD3">
      <w:pPr>
        <w:rPr>
          <w:sz w:val="26"/>
          <w:szCs w:val="26"/>
          <w:lang w:val="en-US"/>
        </w:rPr>
      </w:pPr>
    </w:p>
    <w:p w14:paraId="7904F2F0" w14:textId="77777777" w:rsidR="0009402E" w:rsidRDefault="0009402E" w:rsidP="00840FD3">
      <w:pPr>
        <w:rPr>
          <w:sz w:val="26"/>
          <w:szCs w:val="26"/>
          <w:lang w:val="en-US"/>
        </w:rPr>
      </w:pPr>
    </w:p>
    <w:p w14:paraId="0EF9DAE5" w14:textId="77777777" w:rsidR="0009402E" w:rsidRDefault="0009402E" w:rsidP="00840FD3">
      <w:pPr>
        <w:rPr>
          <w:sz w:val="26"/>
          <w:szCs w:val="26"/>
          <w:lang w:val="en-US"/>
        </w:rPr>
      </w:pPr>
    </w:p>
    <w:p w14:paraId="4D4B42E0" w14:textId="77777777" w:rsidR="0009402E" w:rsidRPr="007259AD" w:rsidRDefault="0009402E" w:rsidP="007259AD">
      <w:pPr>
        <w:jc w:val="center"/>
        <w:rPr>
          <w:b/>
          <w:bCs/>
          <w:sz w:val="26"/>
          <w:szCs w:val="26"/>
          <w:lang w:val="en-US"/>
        </w:rPr>
      </w:pPr>
    </w:p>
    <w:p w14:paraId="4AF99648" w14:textId="232BAB34" w:rsidR="000E0CA6" w:rsidRPr="003057C6" w:rsidRDefault="000E0CA6" w:rsidP="007259AD">
      <w:pPr>
        <w:jc w:val="center"/>
        <w:rPr>
          <w:b/>
          <w:bCs/>
          <w:sz w:val="32"/>
          <w:szCs w:val="32"/>
          <w:lang w:val="en-US"/>
        </w:rPr>
      </w:pPr>
      <w:r w:rsidRPr="003057C6">
        <w:rPr>
          <w:b/>
          <w:bCs/>
          <w:sz w:val="32"/>
          <w:szCs w:val="32"/>
          <w:lang w:val="en-US"/>
        </w:rPr>
        <w:t>Danh sách bảng biểu</w:t>
      </w:r>
      <w:r w:rsidR="00816C21" w:rsidRPr="003057C6">
        <w:rPr>
          <w:b/>
          <w:bCs/>
          <w:sz w:val="32"/>
          <w:szCs w:val="32"/>
          <w:lang w:val="en-US"/>
        </w:rPr>
        <w:t xml:space="preserve"> và từ khóa viết tắt</w:t>
      </w:r>
    </w:p>
    <w:p w14:paraId="002DE3DD" w14:textId="77777777" w:rsidR="00816C21" w:rsidRDefault="00816C21" w:rsidP="00840FD3">
      <w:pPr>
        <w:rPr>
          <w:sz w:val="26"/>
          <w:szCs w:val="26"/>
          <w:lang w:val="en-US"/>
        </w:rPr>
      </w:pPr>
    </w:p>
    <w:tbl>
      <w:tblPr>
        <w:tblStyle w:val="TableGrid"/>
        <w:tblW w:w="0" w:type="auto"/>
        <w:tblLook w:val="04A0" w:firstRow="1" w:lastRow="0" w:firstColumn="1" w:lastColumn="0" w:noHBand="0" w:noVBand="1"/>
      </w:tblPr>
      <w:tblGrid>
        <w:gridCol w:w="1776"/>
        <w:gridCol w:w="2025"/>
        <w:gridCol w:w="5229"/>
      </w:tblGrid>
      <w:tr w:rsidR="00816C21" w14:paraId="1B987B3F" w14:textId="77777777" w:rsidTr="00A07E4A">
        <w:tc>
          <w:tcPr>
            <w:tcW w:w="1818" w:type="dxa"/>
            <w:shd w:val="clear" w:color="auto" w:fill="C6D9F1" w:themeFill="text2" w:themeFillTint="33"/>
          </w:tcPr>
          <w:p w14:paraId="47E16708" w14:textId="3C570058" w:rsidR="00816C21" w:rsidRPr="00A07E4A" w:rsidRDefault="00816C21" w:rsidP="00816C21">
            <w:pPr>
              <w:jc w:val="center"/>
              <w:rPr>
                <w:b/>
                <w:bCs/>
                <w:sz w:val="26"/>
                <w:szCs w:val="26"/>
                <w:lang w:val="en-US"/>
              </w:rPr>
            </w:pPr>
            <w:r w:rsidRPr="00A07E4A">
              <w:rPr>
                <w:b/>
                <w:bCs/>
                <w:sz w:val="26"/>
                <w:szCs w:val="26"/>
                <w:lang w:val="en-US"/>
              </w:rPr>
              <w:t>Số thứ tự</w:t>
            </w:r>
          </w:p>
        </w:tc>
        <w:tc>
          <w:tcPr>
            <w:tcW w:w="2070" w:type="dxa"/>
            <w:shd w:val="clear" w:color="auto" w:fill="C6D9F1" w:themeFill="text2" w:themeFillTint="33"/>
          </w:tcPr>
          <w:p w14:paraId="2D3A7619" w14:textId="3EF79619" w:rsidR="00816C21" w:rsidRPr="00A07E4A" w:rsidRDefault="00816C21" w:rsidP="00816C21">
            <w:pPr>
              <w:jc w:val="center"/>
              <w:rPr>
                <w:b/>
                <w:bCs/>
                <w:sz w:val="26"/>
                <w:szCs w:val="26"/>
                <w:lang w:val="en-US"/>
              </w:rPr>
            </w:pPr>
            <w:r w:rsidRPr="00A07E4A">
              <w:rPr>
                <w:b/>
                <w:bCs/>
                <w:sz w:val="26"/>
                <w:szCs w:val="26"/>
                <w:lang w:val="en-US"/>
              </w:rPr>
              <w:t>Hình</w:t>
            </w:r>
          </w:p>
        </w:tc>
        <w:tc>
          <w:tcPr>
            <w:tcW w:w="5368" w:type="dxa"/>
            <w:shd w:val="clear" w:color="auto" w:fill="C6D9F1" w:themeFill="text2" w:themeFillTint="33"/>
          </w:tcPr>
          <w:p w14:paraId="36D16EE8" w14:textId="356CC24A" w:rsidR="00816C21" w:rsidRPr="00A07E4A" w:rsidRDefault="00816C21" w:rsidP="00816C21">
            <w:pPr>
              <w:jc w:val="center"/>
              <w:rPr>
                <w:b/>
                <w:bCs/>
                <w:sz w:val="26"/>
                <w:szCs w:val="26"/>
                <w:lang w:val="en-US"/>
              </w:rPr>
            </w:pPr>
            <w:r w:rsidRPr="00A07E4A">
              <w:rPr>
                <w:b/>
                <w:bCs/>
                <w:sz w:val="26"/>
                <w:szCs w:val="26"/>
                <w:lang w:val="en-US"/>
              </w:rPr>
              <w:t>Chú thích</w:t>
            </w:r>
          </w:p>
        </w:tc>
      </w:tr>
      <w:tr w:rsidR="00816C21" w14:paraId="0BD17123" w14:textId="77777777" w:rsidTr="00A07E4A">
        <w:tc>
          <w:tcPr>
            <w:tcW w:w="1818" w:type="dxa"/>
          </w:tcPr>
          <w:p w14:paraId="0DB5340E" w14:textId="11133BDC" w:rsidR="00816C21" w:rsidRDefault="00816C21" w:rsidP="00816C21">
            <w:pPr>
              <w:jc w:val="center"/>
              <w:rPr>
                <w:sz w:val="26"/>
                <w:szCs w:val="26"/>
                <w:lang w:val="en-US"/>
              </w:rPr>
            </w:pPr>
            <w:r>
              <w:rPr>
                <w:sz w:val="26"/>
                <w:szCs w:val="26"/>
                <w:lang w:val="en-US"/>
              </w:rPr>
              <w:t>1</w:t>
            </w:r>
          </w:p>
        </w:tc>
        <w:tc>
          <w:tcPr>
            <w:tcW w:w="2070" w:type="dxa"/>
          </w:tcPr>
          <w:p w14:paraId="7B9AC876" w14:textId="1B53E3D4" w:rsidR="00816C21" w:rsidRDefault="00816C21" w:rsidP="00816C21">
            <w:pPr>
              <w:jc w:val="center"/>
              <w:rPr>
                <w:sz w:val="26"/>
                <w:szCs w:val="26"/>
                <w:lang w:val="en-US"/>
              </w:rPr>
            </w:pPr>
            <w:r>
              <w:rPr>
                <w:sz w:val="26"/>
                <w:szCs w:val="26"/>
                <w:lang w:val="en-US"/>
              </w:rPr>
              <w:t>Hình 1</w:t>
            </w:r>
          </w:p>
        </w:tc>
        <w:tc>
          <w:tcPr>
            <w:tcW w:w="5368" w:type="dxa"/>
          </w:tcPr>
          <w:p w14:paraId="7C094CBA" w14:textId="7FE35A48" w:rsidR="00816C21" w:rsidRDefault="00A07E4A" w:rsidP="004F109A">
            <w:pPr>
              <w:rPr>
                <w:sz w:val="26"/>
                <w:szCs w:val="26"/>
                <w:lang w:val="en-US"/>
              </w:rPr>
            </w:pPr>
            <w:r>
              <w:rPr>
                <w:sz w:val="26"/>
                <w:szCs w:val="26"/>
                <w:lang w:val="en-US"/>
              </w:rPr>
              <w:t>Sơ đồ tổng quan hệ thống</w:t>
            </w:r>
          </w:p>
        </w:tc>
      </w:tr>
      <w:tr w:rsidR="00816C21" w14:paraId="4558CEA5" w14:textId="77777777" w:rsidTr="00A07E4A">
        <w:tc>
          <w:tcPr>
            <w:tcW w:w="1818" w:type="dxa"/>
          </w:tcPr>
          <w:p w14:paraId="209AAB8F" w14:textId="18AABDB9" w:rsidR="00816C21" w:rsidRDefault="00816C21" w:rsidP="00816C21">
            <w:pPr>
              <w:jc w:val="center"/>
              <w:rPr>
                <w:sz w:val="26"/>
                <w:szCs w:val="26"/>
                <w:lang w:val="en-US"/>
              </w:rPr>
            </w:pPr>
            <w:r>
              <w:rPr>
                <w:sz w:val="26"/>
                <w:szCs w:val="26"/>
                <w:lang w:val="en-US"/>
              </w:rPr>
              <w:t>2</w:t>
            </w:r>
          </w:p>
        </w:tc>
        <w:tc>
          <w:tcPr>
            <w:tcW w:w="2070" w:type="dxa"/>
          </w:tcPr>
          <w:p w14:paraId="68B443B8" w14:textId="41E7A0D4" w:rsidR="00816C21" w:rsidRDefault="00816C21" w:rsidP="00816C21">
            <w:pPr>
              <w:jc w:val="center"/>
              <w:rPr>
                <w:sz w:val="26"/>
                <w:szCs w:val="26"/>
                <w:lang w:val="en-US"/>
              </w:rPr>
            </w:pPr>
            <w:r>
              <w:rPr>
                <w:sz w:val="26"/>
                <w:szCs w:val="26"/>
                <w:lang w:val="en-US"/>
              </w:rPr>
              <w:t>Hình 2</w:t>
            </w:r>
          </w:p>
        </w:tc>
        <w:tc>
          <w:tcPr>
            <w:tcW w:w="5368" w:type="dxa"/>
          </w:tcPr>
          <w:p w14:paraId="6696E194" w14:textId="77E78CD5" w:rsidR="00816C21" w:rsidRPr="00A07E4A" w:rsidRDefault="00A07E4A" w:rsidP="004F109A">
            <w:pPr>
              <w:rPr>
                <w:sz w:val="26"/>
                <w:szCs w:val="26"/>
                <w:lang w:val="en-US"/>
              </w:rPr>
            </w:pPr>
            <w:r w:rsidRPr="00A07E4A">
              <w:rPr>
                <w:sz w:val="26"/>
                <w:szCs w:val="26"/>
              </w:rPr>
              <w:t>Sơ đồ chân ESP32 DEVKIT ver 36 chân</w:t>
            </w:r>
          </w:p>
        </w:tc>
      </w:tr>
      <w:tr w:rsidR="007259AD" w14:paraId="17E31707" w14:textId="77777777" w:rsidTr="00A07E4A">
        <w:tc>
          <w:tcPr>
            <w:tcW w:w="1818" w:type="dxa"/>
          </w:tcPr>
          <w:p w14:paraId="240903A0" w14:textId="0EF39FED" w:rsidR="007259AD" w:rsidRDefault="007259AD" w:rsidP="00816C21">
            <w:pPr>
              <w:jc w:val="center"/>
              <w:rPr>
                <w:sz w:val="26"/>
                <w:szCs w:val="26"/>
                <w:lang w:val="en-US"/>
              </w:rPr>
            </w:pPr>
            <w:r>
              <w:rPr>
                <w:sz w:val="26"/>
                <w:szCs w:val="26"/>
                <w:lang w:val="en-US"/>
              </w:rPr>
              <w:t>3</w:t>
            </w:r>
          </w:p>
        </w:tc>
        <w:tc>
          <w:tcPr>
            <w:tcW w:w="2070" w:type="dxa"/>
          </w:tcPr>
          <w:p w14:paraId="08DCE606" w14:textId="6E6547B8" w:rsidR="007259AD" w:rsidRDefault="007259AD" w:rsidP="00816C21">
            <w:pPr>
              <w:jc w:val="center"/>
              <w:rPr>
                <w:sz w:val="26"/>
                <w:szCs w:val="26"/>
                <w:lang w:val="en-US"/>
              </w:rPr>
            </w:pPr>
            <w:r>
              <w:rPr>
                <w:sz w:val="26"/>
                <w:szCs w:val="26"/>
                <w:lang w:val="en-US"/>
              </w:rPr>
              <w:t>Hình 3</w:t>
            </w:r>
          </w:p>
        </w:tc>
        <w:tc>
          <w:tcPr>
            <w:tcW w:w="5368" w:type="dxa"/>
          </w:tcPr>
          <w:p w14:paraId="1D711FF1" w14:textId="5523CAF9" w:rsidR="007259AD" w:rsidRPr="004F109A" w:rsidRDefault="004F109A" w:rsidP="004F109A">
            <w:pPr>
              <w:rPr>
                <w:sz w:val="26"/>
                <w:szCs w:val="26"/>
                <w:lang w:val="en-US"/>
              </w:rPr>
            </w:pPr>
            <w:r w:rsidRPr="004F109A">
              <w:rPr>
                <w:sz w:val="26"/>
                <w:szCs w:val="26"/>
                <w:lang w:val="en-US"/>
              </w:rPr>
              <w:t>Sơ đồ khối hoạt động cơ bản của DevKit 32D</w:t>
            </w:r>
          </w:p>
        </w:tc>
      </w:tr>
      <w:tr w:rsidR="007259AD" w14:paraId="6A40A5A0" w14:textId="77777777" w:rsidTr="00A07E4A">
        <w:tc>
          <w:tcPr>
            <w:tcW w:w="1818" w:type="dxa"/>
          </w:tcPr>
          <w:p w14:paraId="4851E08E" w14:textId="4D1ED4D9" w:rsidR="007259AD" w:rsidRDefault="007259AD" w:rsidP="00816C21">
            <w:pPr>
              <w:jc w:val="center"/>
              <w:rPr>
                <w:sz w:val="26"/>
                <w:szCs w:val="26"/>
                <w:lang w:val="en-US"/>
              </w:rPr>
            </w:pPr>
            <w:r>
              <w:rPr>
                <w:sz w:val="26"/>
                <w:szCs w:val="26"/>
                <w:lang w:val="en-US"/>
              </w:rPr>
              <w:t>4</w:t>
            </w:r>
          </w:p>
        </w:tc>
        <w:tc>
          <w:tcPr>
            <w:tcW w:w="2070" w:type="dxa"/>
          </w:tcPr>
          <w:p w14:paraId="08207F41" w14:textId="746258E7" w:rsidR="007259AD" w:rsidRDefault="007259AD" w:rsidP="00816C21">
            <w:pPr>
              <w:jc w:val="center"/>
              <w:rPr>
                <w:sz w:val="26"/>
                <w:szCs w:val="26"/>
                <w:lang w:val="en-US"/>
              </w:rPr>
            </w:pPr>
            <w:r>
              <w:rPr>
                <w:sz w:val="26"/>
                <w:szCs w:val="26"/>
                <w:lang w:val="en-US"/>
              </w:rPr>
              <w:t>Hình 4</w:t>
            </w:r>
          </w:p>
        </w:tc>
        <w:tc>
          <w:tcPr>
            <w:tcW w:w="5368" w:type="dxa"/>
          </w:tcPr>
          <w:p w14:paraId="61BEA805" w14:textId="229A0E7B" w:rsidR="007259AD" w:rsidRDefault="004F109A" w:rsidP="004F109A">
            <w:pPr>
              <w:rPr>
                <w:sz w:val="26"/>
                <w:szCs w:val="26"/>
                <w:lang w:val="en-US"/>
              </w:rPr>
            </w:pPr>
            <w:r>
              <w:rPr>
                <w:sz w:val="26"/>
                <w:szCs w:val="26"/>
                <w:lang w:val="en-US"/>
              </w:rPr>
              <w:t>Sơ đồ nguyên lý</w:t>
            </w:r>
          </w:p>
        </w:tc>
      </w:tr>
      <w:tr w:rsidR="007259AD" w14:paraId="05AF4CE1" w14:textId="77777777" w:rsidTr="00A07E4A">
        <w:tc>
          <w:tcPr>
            <w:tcW w:w="1818" w:type="dxa"/>
          </w:tcPr>
          <w:p w14:paraId="28C184C5" w14:textId="134D2A7B" w:rsidR="007259AD" w:rsidRDefault="007259AD" w:rsidP="00816C21">
            <w:pPr>
              <w:jc w:val="center"/>
              <w:rPr>
                <w:sz w:val="26"/>
                <w:szCs w:val="26"/>
                <w:lang w:val="en-US"/>
              </w:rPr>
            </w:pPr>
            <w:r>
              <w:rPr>
                <w:sz w:val="26"/>
                <w:szCs w:val="26"/>
                <w:lang w:val="en-US"/>
              </w:rPr>
              <w:t>5</w:t>
            </w:r>
          </w:p>
        </w:tc>
        <w:tc>
          <w:tcPr>
            <w:tcW w:w="2070" w:type="dxa"/>
          </w:tcPr>
          <w:p w14:paraId="230F53DB" w14:textId="40850A89" w:rsidR="007259AD" w:rsidRDefault="007259AD" w:rsidP="00816C21">
            <w:pPr>
              <w:jc w:val="center"/>
              <w:rPr>
                <w:sz w:val="26"/>
                <w:szCs w:val="26"/>
                <w:lang w:val="en-US"/>
              </w:rPr>
            </w:pPr>
            <w:r>
              <w:rPr>
                <w:sz w:val="26"/>
                <w:szCs w:val="26"/>
                <w:lang w:val="en-US"/>
              </w:rPr>
              <w:t>Hình 5</w:t>
            </w:r>
          </w:p>
        </w:tc>
        <w:tc>
          <w:tcPr>
            <w:tcW w:w="5368" w:type="dxa"/>
          </w:tcPr>
          <w:p w14:paraId="1E10CDAE" w14:textId="34D1EF4E" w:rsidR="007259AD" w:rsidRDefault="004F109A" w:rsidP="004F109A">
            <w:pPr>
              <w:rPr>
                <w:sz w:val="26"/>
                <w:szCs w:val="26"/>
                <w:lang w:val="en-US"/>
              </w:rPr>
            </w:pPr>
            <w:r>
              <w:rPr>
                <w:sz w:val="26"/>
                <w:szCs w:val="26"/>
                <w:lang w:val="en-US"/>
              </w:rPr>
              <w:t>Sơ đồ mạch nguyên lý tổng</w:t>
            </w:r>
          </w:p>
        </w:tc>
      </w:tr>
      <w:tr w:rsidR="007259AD" w14:paraId="643B85BF" w14:textId="77777777" w:rsidTr="00A07E4A">
        <w:tc>
          <w:tcPr>
            <w:tcW w:w="1818" w:type="dxa"/>
          </w:tcPr>
          <w:p w14:paraId="71DC121B" w14:textId="5A86E366" w:rsidR="007259AD" w:rsidRDefault="007259AD" w:rsidP="00816C21">
            <w:pPr>
              <w:jc w:val="center"/>
              <w:rPr>
                <w:sz w:val="26"/>
                <w:szCs w:val="26"/>
                <w:lang w:val="en-US"/>
              </w:rPr>
            </w:pPr>
            <w:r>
              <w:rPr>
                <w:sz w:val="26"/>
                <w:szCs w:val="26"/>
                <w:lang w:val="en-US"/>
              </w:rPr>
              <w:t>6</w:t>
            </w:r>
          </w:p>
        </w:tc>
        <w:tc>
          <w:tcPr>
            <w:tcW w:w="2070" w:type="dxa"/>
          </w:tcPr>
          <w:p w14:paraId="22AF872D" w14:textId="65887EF8" w:rsidR="007259AD" w:rsidRDefault="007259AD" w:rsidP="00816C21">
            <w:pPr>
              <w:jc w:val="center"/>
              <w:rPr>
                <w:sz w:val="26"/>
                <w:szCs w:val="26"/>
                <w:lang w:val="en-US"/>
              </w:rPr>
            </w:pPr>
            <w:r>
              <w:rPr>
                <w:sz w:val="26"/>
                <w:szCs w:val="26"/>
                <w:lang w:val="en-US"/>
              </w:rPr>
              <w:t>Hình 6</w:t>
            </w:r>
          </w:p>
        </w:tc>
        <w:tc>
          <w:tcPr>
            <w:tcW w:w="5368" w:type="dxa"/>
          </w:tcPr>
          <w:p w14:paraId="42E19C71" w14:textId="789FD5AB" w:rsidR="007259AD" w:rsidRDefault="004F109A" w:rsidP="004F109A">
            <w:pPr>
              <w:rPr>
                <w:sz w:val="26"/>
                <w:szCs w:val="26"/>
                <w:lang w:val="en-US"/>
              </w:rPr>
            </w:pPr>
            <w:r>
              <w:rPr>
                <w:sz w:val="26"/>
                <w:szCs w:val="26"/>
                <w:lang w:val="en-US"/>
              </w:rPr>
              <w:t>Sơ đồ Use Case tổng quan</w:t>
            </w:r>
          </w:p>
        </w:tc>
      </w:tr>
      <w:tr w:rsidR="0084256B" w14:paraId="20CE4AA1" w14:textId="77777777" w:rsidTr="00A07E4A">
        <w:tc>
          <w:tcPr>
            <w:tcW w:w="1818" w:type="dxa"/>
          </w:tcPr>
          <w:p w14:paraId="7618679D" w14:textId="2511C7F3" w:rsidR="0084256B" w:rsidRDefault="0084256B" w:rsidP="00816C21">
            <w:pPr>
              <w:jc w:val="center"/>
              <w:rPr>
                <w:sz w:val="26"/>
                <w:szCs w:val="26"/>
                <w:lang w:val="en-US"/>
              </w:rPr>
            </w:pPr>
            <w:r>
              <w:rPr>
                <w:sz w:val="26"/>
                <w:szCs w:val="26"/>
                <w:lang w:val="en-US"/>
              </w:rPr>
              <w:t>7</w:t>
            </w:r>
          </w:p>
        </w:tc>
        <w:tc>
          <w:tcPr>
            <w:tcW w:w="2070" w:type="dxa"/>
          </w:tcPr>
          <w:p w14:paraId="214BDA43" w14:textId="2CC78EED" w:rsidR="0084256B" w:rsidRDefault="003A6230" w:rsidP="003A6230">
            <w:pPr>
              <w:pStyle w:val="ListParagraph"/>
              <w:ind w:left="0" w:firstLine="0"/>
              <w:jc w:val="center"/>
              <w:rPr>
                <w:sz w:val="26"/>
                <w:szCs w:val="26"/>
                <w:lang w:val="en-US"/>
              </w:rPr>
            </w:pPr>
            <w:r>
              <w:rPr>
                <w:sz w:val="26"/>
                <w:szCs w:val="26"/>
                <w:lang w:val="en-US"/>
              </w:rPr>
              <w:t>Hình 7</w:t>
            </w:r>
          </w:p>
        </w:tc>
        <w:tc>
          <w:tcPr>
            <w:tcW w:w="5368" w:type="dxa"/>
          </w:tcPr>
          <w:p w14:paraId="7601094A" w14:textId="3B9EFB02" w:rsidR="0084256B" w:rsidRDefault="0084256B" w:rsidP="004F109A">
            <w:pPr>
              <w:rPr>
                <w:sz w:val="26"/>
                <w:szCs w:val="26"/>
                <w:lang w:val="en-US"/>
              </w:rPr>
            </w:pPr>
            <w:r>
              <w:rPr>
                <w:sz w:val="26"/>
                <w:szCs w:val="26"/>
                <w:lang w:val="en-US"/>
              </w:rPr>
              <w:t>Giao diện trang Dashboard</w:t>
            </w:r>
          </w:p>
        </w:tc>
      </w:tr>
      <w:tr w:rsidR="0084256B" w14:paraId="1F507142" w14:textId="77777777" w:rsidTr="00A07E4A">
        <w:tc>
          <w:tcPr>
            <w:tcW w:w="1818" w:type="dxa"/>
          </w:tcPr>
          <w:p w14:paraId="6886B2A3" w14:textId="6C15A69F" w:rsidR="0084256B" w:rsidRDefault="0084256B" w:rsidP="00816C21">
            <w:pPr>
              <w:jc w:val="center"/>
              <w:rPr>
                <w:sz w:val="26"/>
                <w:szCs w:val="26"/>
                <w:lang w:val="en-US"/>
              </w:rPr>
            </w:pPr>
            <w:r>
              <w:rPr>
                <w:sz w:val="26"/>
                <w:szCs w:val="26"/>
                <w:lang w:val="en-US"/>
              </w:rPr>
              <w:t>8</w:t>
            </w:r>
          </w:p>
        </w:tc>
        <w:tc>
          <w:tcPr>
            <w:tcW w:w="2070" w:type="dxa"/>
          </w:tcPr>
          <w:p w14:paraId="12800AD5" w14:textId="492DF4C5" w:rsidR="0084256B" w:rsidRDefault="003A6230" w:rsidP="003A6230">
            <w:pPr>
              <w:pStyle w:val="ListParagraph"/>
              <w:ind w:left="28" w:hanging="28"/>
              <w:jc w:val="center"/>
              <w:rPr>
                <w:sz w:val="26"/>
                <w:szCs w:val="26"/>
                <w:lang w:val="en-US"/>
              </w:rPr>
            </w:pPr>
            <w:r>
              <w:rPr>
                <w:sz w:val="26"/>
                <w:szCs w:val="26"/>
                <w:lang w:val="en-US"/>
              </w:rPr>
              <w:t>Hình 8</w:t>
            </w:r>
          </w:p>
        </w:tc>
        <w:tc>
          <w:tcPr>
            <w:tcW w:w="5368" w:type="dxa"/>
          </w:tcPr>
          <w:p w14:paraId="552C4B45" w14:textId="5560431B" w:rsidR="0084256B" w:rsidRDefault="0084256B" w:rsidP="004F109A">
            <w:pPr>
              <w:rPr>
                <w:sz w:val="26"/>
                <w:szCs w:val="26"/>
                <w:lang w:val="en-US"/>
              </w:rPr>
            </w:pPr>
            <w:r w:rsidRPr="0084256B">
              <w:rPr>
                <w:sz w:val="26"/>
                <w:szCs w:val="26"/>
                <w:lang w:val="en-US"/>
              </w:rPr>
              <w:t>Giao diện trang biểu đồ</w:t>
            </w:r>
          </w:p>
        </w:tc>
      </w:tr>
      <w:tr w:rsidR="0084256B" w14:paraId="144D86D0" w14:textId="77777777" w:rsidTr="00A07E4A">
        <w:tc>
          <w:tcPr>
            <w:tcW w:w="1818" w:type="dxa"/>
          </w:tcPr>
          <w:p w14:paraId="22773CF2" w14:textId="7D3995F4" w:rsidR="0084256B" w:rsidRDefault="0084256B" w:rsidP="00816C21">
            <w:pPr>
              <w:jc w:val="center"/>
              <w:rPr>
                <w:sz w:val="26"/>
                <w:szCs w:val="26"/>
                <w:lang w:val="en-US"/>
              </w:rPr>
            </w:pPr>
            <w:r>
              <w:rPr>
                <w:sz w:val="26"/>
                <w:szCs w:val="26"/>
                <w:lang w:val="en-US"/>
              </w:rPr>
              <w:t>9</w:t>
            </w:r>
          </w:p>
        </w:tc>
        <w:tc>
          <w:tcPr>
            <w:tcW w:w="2070" w:type="dxa"/>
          </w:tcPr>
          <w:p w14:paraId="5369DE83" w14:textId="23A60C91" w:rsidR="0084256B" w:rsidRDefault="003A6230" w:rsidP="003A6230">
            <w:pPr>
              <w:pStyle w:val="ListParagraph"/>
              <w:ind w:left="28" w:hanging="28"/>
              <w:jc w:val="center"/>
              <w:rPr>
                <w:sz w:val="26"/>
                <w:szCs w:val="26"/>
                <w:lang w:val="en-US"/>
              </w:rPr>
            </w:pPr>
            <w:r>
              <w:rPr>
                <w:sz w:val="26"/>
                <w:szCs w:val="26"/>
                <w:lang w:val="en-US"/>
              </w:rPr>
              <w:t>Hình 9</w:t>
            </w:r>
          </w:p>
        </w:tc>
        <w:tc>
          <w:tcPr>
            <w:tcW w:w="5368" w:type="dxa"/>
          </w:tcPr>
          <w:p w14:paraId="1F8A3630" w14:textId="4A99D888" w:rsidR="0084256B" w:rsidRPr="0084256B" w:rsidRDefault="0084256B" w:rsidP="004F109A">
            <w:pPr>
              <w:rPr>
                <w:sz w:val="26"/>
                <w:szCs w:val="26"/>
                <w:lang w:val="en-US"/>
              </w:rPr>
            </w:pPr>
            <w:r w:rsidRPr="0084256B">
              <w:rPr>
                <w:sz w:val="26"/>
                <w:szCs w:val="26"/>
                <w:lang w:val="en-US"/>
              </w:rPr>
              <w:t>Lịch trình và dự báo của AI</w:t>
            </w:r>
          </w:p>
        </w:tc>
      </w:tr>
      <w:tr w:rsidR="0084256B" w14:paraId="45DF36CF" w14:textId="77777777" w:rsidTr="00A07E4A">
        <w:tc>
          <w:tcPr>
            <w:tcW w:w="1818" w:type="dxa"/>
          </w:tcPr>
          <w:p w14:paraId="3604C862" w14:textId="6CFE6866" w:rsidR="0084256B" w:rsidRDefault="0084256B" w:rsidP="00816C21">
            <w:pPr>
              <w:jc w:val="center"/>
              <w:rPr>
                <w:sz w:val="26"/>
                <w:szCs w:val="26"/>
                <w:lang w:val="en-US"/>
              </w:rPr>
            </w:pPr>
            <w:r>
              <w:rPr>
                <w:sz w:val="26"/>
                <w:szCs w:val="26"/>
                <w:lang w:val="en-US"/>
              </w:rPr>
              <w:t>10</w:t>
            </w:r>
          </w:p>
        </w:tc>
        <w:tc>
          <w:tcPr>
            <w:tcW w:w="2070" w:type="dxa"/>
          </w:tcPr>
          <w:p w14:paraId="70882F57" w14:textId="4C7F98DE" w:rsidR="0084256B" w:rsidRDefault="003A6230" w:rsidP="003A6230">
            <w:pPr>
              <w:pStyle w:val="ListParagraph"/>
              <w:ind w:left="28" w:hanging="28"/>
              <w:jc w:val="center"/>
              <w:rPr>
                <w:sz w:val="26"/>
                <w:szCs w:val="26"/>
                <w:lang w:val="en-US"/>
              </w:rPr>
            </w:pPr>
            <w:r>
              <w:rPr>
                <w:sz w:val="26"/>
                <w:szCs w:val="26"/>
                <w:lang w:val="en-US"/>
              </w:rPr>
              <w:t>Hình 10</w:t>
            </w:r>
          </w:p>
        </w:tc>
        <w:tc>
          <w:tcPr>
            <w:tcW w:w="5368" w:type="dxa"/>
          </w:tcPr>
          <w:p w14:paraId="338D1158" w14:textId="4EAFD561" w:rsidR="0084256B" w:rsidRPr="0084256B" w:rsidRDefault="0084256B" w:rsidP="004F109A">
            <w:pPr>
              <w:rPr>
                <w:sz w:val="26"/>
                <w:szCs w:val="26"/>
                <w:lang w:val="en-US"/>
              </w:rPr>
            </w:pPr>
            <w:r w:rsidRPr="0084256B">
              <w:rPr>
                <w:sz w:val="26"/>
                <w:szCs w:val="26"/>
                <w:lang w:val="en-US"/>
              </w:rPr>
              <w:t>Giao diện tưới thủ công</w:t>
            </w:r>
          </w:p>
        </w:tc>
      </w:tr>
      <w:tr w:rsidR="0084256B" w14:paraId="359209FA" w14:textId="77777777" w:rsidTr="00A07E4A">
        <w:tc>
          <w:tcPr>
            <w:tcW w:w="1818" w:type="dxa"/>
          </w:tcPr>
          <w:p w14:paraId="58669DCD" w14:textId="0B0E6C68" w:rsidR="0084256B" w:rsidRDefault="0084256B" w:rsidP="00816C21">
            <w:pPr>
              <w:jc w:val="center"/>
              <w:rPr>
                <w:sz w:val="26"/>
                <w:szCs w:val="26"/>
                <w:lang w:val="en-US"/>
              </w:rPr>
            </w:pPr>
            <w:r>
              <w:rPr>
                <w:sz w:val="26"/>
                <w:szCs w:val="26"/>
                <w:lang w:val="en-US"/>
              </w:rPr>
              <w:t>11</w:t>
            </w:r>
          </w:p>
        </w:tc>
        <w:tc>
          <w:tcPr>
            <w:tcW w:w="2070" w:type="dxa"/>
          </w:tcPr>
          <w:p w14:paraId="73C0AC3E" w14:textId="365E1B4D" w:rsidR="0084256B" w:rsidRDefault="003A6230" w:rsidP="003A6230">
            <w:pPr>
              <w:pStyle w:val="ListParagraph"/>
              <w:ind w:left="28" w:hanging="28"/>
              <w:jc w:val="center"/>
              <w:rPr>
                <w:sz w:val="26"/>
                <w:szCs w:val="26"/>
                <w:lang w:val="en-US"/>
              </w:rPr>
            </w:pPr>
            <w:r>
              <w:rPr>
                <w:sz w:val="26"/>
                <w:szCs w:val="26"/>
                <w:lang w:val="en-US"/>
              </w:rPr>
              <w:t>Hình 11</w:t>
            </w:r>
          </w:p>
        </w:tc>
        <w:tc>
          <w:tcPr>
            <w:tcW w:w="5368" w:type="dxa"/>
          </w:tcPr>
          <w:p w14:paraId="419CC082" w14:textId="690061AB" w:rsidR="0084256B" w:rsidRPr="0084256B" w:rsidRDefault="0084256B" w:rsidP="004F109A">
            <w:pPr>
              <w:rPr>
                <w:sz w:val="26"/>
                <w:szCs w:val="26"/>
                <w:lang w:val="en-US"/>
              </w:rPr>
            </w:pPr>
            <w:r w:rsidRPr="0084256B">
              <w:rPr>
                <w:sz w:val="26"/>
                <w:szCs w:val="26"/>
                <w:lang w:val="en-US"/>
              </w:rPr>
              <w:t>Giao diện trang nhật ký hoạt động</w:t>
            </w:r>
          </w:p>
        </w:tc>
      </w:tr>
      <w:tr w:rsidR="0084256B" w14:paraId="5050F4F0" w14:textId="77777777" w:rsidTr="00A07E4A">
        <w:tc>
          <w:tcPr>
            <w:tcW w:w="1818" w:type="dxa"/>
          </w:tcPr>
          <w:p w14:paraId="7ADD2C41" w14:textId="1B2FD775" w:rsidR="0084256B" w:rsidRDefault="0084256B" w:rsidP="00816C21">
            <w:pPr>
              <w:jc w:val="center"/>
              <w:rPr>
                <w:sz w:val="26"/>
                <w:szCs w:val="26"/>
                <w:lang w:val="en-US"/>
              </w:rPr>
            </w:pPr>
            <w:r>
              <w:rPr>
                <w:sz w:val="26"/>
                <w:szCs w:val="26"/>
                <w:lang w:val="en-US"/>
              </w:rPr>
              <w:t>12</w:t>
            </w:r>
          </w:p>
        </w:tc>
        <w:tc>
          <w:tcPr>
            <w:tcW w:w="2070" w:type="dxa"/>
          </w:tcPr>
          <w:p w14:paraId="11F7BDDD" w14:textId="3AE227D0" w:rsidR="0084256B" w:rsidRDefault="003A6230" w:rsidP="003A6230">
            <w:pPr>
              <w:pStyle w:val="ListParagraph"/>
              <w:ind w:left="28" w:hanging="28"/>
              <w:jc w:val="center"/>
              <w:rPr>
                <w:sz w:val="26"/>
                <w:szCs w:val="26"/>
                <w:lang w:val="en-US"/>
              </w:rPr>
            </w:pPr>
            <w:r>
              <w:rPr>
                <w:sz w:val="26"/>
                <w:szCs w:val="26"/>
                <w:lang w:val="en-US"/>
              </w:rPr>
              <w:t>Hình 12</w:t>
            </w:r>
          </w:p>
        </w:tc>
        <w:tc>
          <w:tcPr>
            <w:tcW w:w="5368" w:type="dxa"/>
          </w:tcPr>
          <w:p w14:paraId="683B91B0" w14:textId="3106B2A6" w:rsidR="0084256B" w:rsidRPr="0084256B" w:rsidRDefault="0084256B" w:rsidP="004F109A">
            <w:pPr>
              <w:rPr>
                <w:sz w:val="26"/>
                <w:szCs w:val="26"/>
                <w:lang w:val="en-US"/>
              </w:rPr>
            </w:pPr>
            <w:r w:rsidRPr="0084256B">
              <w:rPr>
                <w:sz w:val="26"/>
                <w:szCs w:val="26"/>
                <w:lang w:val="en-US"/>
              </w:rPr>
              <w:t>Giao diện trang xuất báo cáo</w:t>
            </w:r>
          </w:p>
        </w:tc>
      </w:tr>
      <w:tr w:rsidR="0084256B" w14:paraId="13E8CE00" w14:textId="77777777" w:rsidTr="00A07E4A">
        <w:tc>
          <w:tcPr>
            <w:tcW w:w="1818" w:type="dxa"/>
          </w:tcPr>
          <w:p w14:paraId="268C111E" w14:textId="0658D18C" w:rsidR="0084256B" w:rsidRDefault="0084256B" w:rsidP="00816C21">
            <w:pPr>
              <w:jc w:val="center"/>
              <w:rPr>
                <w:sz w:val="26"/>
                <w:szCs w:val="26"/>
                <w:lang w:val="en-US"/>
              </w:rPr>
            </w:pPr>
            <w:r>
              <w:rPr>
                <w:sz w:val="26"/>
                <w:szCs w:val="26"/>
                <w:lang w:val="en-US"/>
              </w:rPr>
              <w:t>13</w:t>
            </w:r>
          </w:p>
        </w:tc>
        <w:tc>
          <w:tcPr>
            <w:tcW w:w="2070" w:type="dxa"/>
          </w:tcPr>
          <w:p w14:paraId="66797A45" w14:textId="457A9BEE" w:rsidR="0084256B" w:rsidRDefault="003A6230" w:rsidP="003A6230">
            <w:pPr>
              <w:pStyle w:val="ListParagraph"/>
              <w:ind w:left="28" w:hanging="28"/>
              <w:jc w:val="center"/>
              <w:rPr>
                <w:sz w:val="26"/>
                <w:szCs w:val="26"/>
                <w:lang w:val="en-US"/>
              </w:rPr>
            </w:pPr>
            <w:r>
              <w:rPr>
                <w:sz w:val="26"/>
                <w:szCs w:val="26"/>
                <w:lang w:val="en-US"/>
              </w:rPr>
              <w:t>Hình 13</w:t>
            </w:r>
          </w:p>
        </w:tc>
        <w:tc>
          <w:tcPr>
            <w:tcW w:w="5368" w:type="dxa"/>
          </w:tcPr>
          <w:p w14:paraId="5D54A91E" w14:textId="53A9B80D" w:rsidR="003A6230" w:rsidRPr="0084256B" w:rsidRDefault="003A6230" w:rsidP="004F109A">
            <w:pPr>
              <w:rPr>
                <w:sz w:val="26"/>
                <w:szCs w:val="26"/>
                <w:lang w:val="en-US"/>
              </w:rPr>
            </w:pPr>
            <w:r w:rsidRPr="003A6230">
              <w:rPr>
                <w:sz w:val="26"/>
                <w:szCs w:val="26"/>
                <w:lang w:val="en-US"/>
              </w:rPr>
              <w:t>Giao diện trang cấu hình các ngưỡng</w:t>
            </w:r>
          </w:p>
        </w:tc>
      </w:tr>
      <w:tr w:rsidR="003A6230" w14:paraId="5D7764F2" w14:textId="77777777" w:rsidTr="00A07E4A">
        <w:tc>
          <w:tcPr>
            <w:tcW w:w="1818" w:type="dxa"/>
          </w:tcPr>
          <w:p w14:paraId="07AB7A92" w14:textId="6C398FC1" w:rsidR="003A6230" w:rsidRDefault="003A6230" w:rsidP="00816C21">
            <w:pPr>
              <w:jc w:val="center"/>
              <w:rPr>
                <w:sz w:val="26"/>
                <w:szCs w:val="26"/>
                <w:lang w:val="en-US"/>
              </w:rPr>
            </w:pPr>
            <w:r>
              <w:rPr>
                <w:sz w:val="26"/>
                <w:szCs w:val="26"/>
                <w:lang w:val="en-US"/>
              </w:rPr>
              <w:t>14</w:t>
            </w:r>
          </w:p>
        </w:tc>
        <w:tc>
          <w:tcPr>
            <w:tcW w:w="2070" w:type="dxa"/>
          </w:tcPr>
          <w:p w14:paraId="5889DCA0" w14:textId="4BC135B3" w:rsidR="003A6230" w:rsidRDefault="003A6230" w:rsidP="003A6230">
            <w:pPr>
              <w:pStyle w:val="ListParagraph"/>
              <w:ind w:left="28" w:hanging="28"/>
              <w:jc w:val="center"/>
              <w:rPr>
                <w:sz w:val="26"/>
                <w:szCs w:val="26"/>
                <w:lang w:val="en-US"/>
              </w:rPr>
            </w:pPr>
            <w:r>
              <w:rPr>
                <w:sz w:val="26"/>
                <w:szCs w:val="26"/>
                <w:lang w:val="en-US"/>
              </w:rPr>
              <w:t>Hình 14</w:t>
            </w:r>
          </w:p>
        </w:tc>
        <w:tc>
          <w:tcPr>
            <w:tcW w:w="5368" w:type="dxa"/>
          </w:tcPr>
          <w:p w14:paraId="3BE1B8B2" w14:textId="6EBFEB10" w:rsidR="003A6230" w:rsidRPr="003A6230" w:rsidRDefault="003A6230" w:rsidP="004F109A">
            <w:pPr>
              <w:rPr>
                <w:sz w:val="26"/>
                <w:szCs w:val="26"/>
                <w:lang w:val="en-US"/>
              </w:rPr>
            </w:pPr>
            <w:r w:rsidRPr="003A6230">
              <w:rPr>
                <w:sz w:val="26"/>
                <w:szCs w:val="26"/>
                <w:lang w:val="en-US"/>
              </w:rPr>
              <w:t>Giao diện trang danh sách người dùng hệ thống</w:t>
            </w:r>
          </w:p>
        </w:tc>
      </w:tr>
      <w:tr w:rsidR="003A6230" w14:paraId="586D39FA" w14:textId="77777777" w:rsidTr="00A07E4A">
        <w:tc>
          <w:tcPr>
            <w:tcW w:w="1818" w:type="dxa"/>
          </w:tcPr>
          <w:p w14:paraId="203DF748" w14:textId="0E8DFA44" w:rsidR="003A6230" w:rsidRDefault="003A6230" w:rsidP="00816C21">
            <w:pPr>
              <w:jc w:val="center"/>
              <w:rPr>
                <w:sz w:val="26"/>
                <w:szCs w:val="26"/>
                <w:lang w:val="en-US"/>
              </w:rPr>
            </w:pPr>
            <w:r>
              <w:rPr>
                <w:sz w:val="26"/>
                <w:szCs w:val="26"/>
                <w:lang w:val="en-US"/>
              </w:rPr>
              <w:t>15</w:t>
            </w:r>
          </w:p>
        </w:tc>
        <w:tc>
          <w:tcPr>
            <w:tcW w:w="2070" w:type="dxa"/>
          </w:tcPr>
          <w:p w14:paraId="04443E2E" w14:textId="0F62A34A" w:rsidR="003A6230" w:rsidRDefault="003A6230" w:rsidP="003A6230">
            <w:pPr>
              <w:pStyle w:val="ListParagraph"/>
              <w:ind w:left="28" w:hanging="28"/>
              <w:jc w:val="center"/>
              <w:rPr>
                <w:sz w:val="26"/>
                <w:szCs w:val="26"/>
                <w:lang w:val="en-US"/>
              </w:rPr>
            </w:pPr>
            <w:r>
              <w:rPr>
                <w:sz w:val="26"/>
                <w:szCs w:val="26"/>
                <w:lang w:val="en-US"/>
              </w:rPr>
              <w:t>Hỉnh 15</w:t>
            </w:r>
          </w:p>
        </w:tc>
        <w:tc>
          <w:tcPr>
            <w:tcW w:w="5368" w:type="dxa"/>
          </w:tcPr>
          <w:p w14:paraId="491226F4" w14:textId="57BC52C3" w:rsidR="003A6230" w:rsidRPr="003A6230" w:rsidRDefault="003A6230" w:rsidP="004F109A">
            <w:pPr>
              <w:rPr>
                <w:sz w:val="26"/>
                <w:szCs w:val="26"/>
                <w:lang w:val="en-US"/>
              </w:rPr>
            </w:pPr>
            <w:r w:rsidRPr="003A6230">
              <w:rPr>
                <w:sz w:val="26"/>
                <w:szCs w:val="26"/>
                <w:lang w:val="en-US"/>
              </w:rPr>
              <w:t>Giao diện trang thông báo</w:t>
            </w:r>
          </w:p>
        </w:tc>
      </w:tr>
    </w:tbl>
    <w:p w14:paraId="3D0D32BE" w14:textId="239B2E55" w:rsidR="00816C21" w:rsidRDefault="00816C21" w:rsidP="00840FD3">
      <w:pPr>
        <w:rPr>
          <w:sz w:val="26"/>
          <w:szCs w:val="26"/>
          <w:lang w:val="en-US"/>
        </w:rPr>
      </w:pPr>
    </w:p>
    <w:p w14:paraId="1284F35B" w14:textId="77777777" w:rsidR="0009402E" w:rsidRDefault="0009402E" w:rsidP="00840FD3">
      <w:pPr>
        <w:rPr>
          <w:sz w:val="26"/>
          <w:szCs w:val="26"/>
          <w:lang w:val="en-US"/>
        </w:rPr>
      </w:pPr>
    </w:p>
    <w:p w14:paraId="16105DC4" w14:textId="77777777" w:rsidR="0009402E" w:rsidRDefault="0009402E" w:rsidP="00840FD3">
      <w:pPr>
        <w:rPr>
          <w:sz w:val="26"/>
          <w:szCs w:val="26"/>
          <w:lang w:val="en-US"/>
        </w:rPr>
      </w:pPr>
    </w:p>
    <w:p w14:paraId="069CC5D9" w14:textId="77777777" w:rsidR="0009402E" w:rsidRDefault="0009402E" w:rsidP="00840FD3">
      <w:pPr>
        <w:rPr>
          <w:sz w:val="26"/>
          <w:szCs w:val="26"/>
          <w:lang w:val="en-US"/>
        </w:rPr>
      </w:pPr>
    </w:p>
    <w:p w14:paraId="18E7FE30" w14:textId="77777777" w:rsidR="0009402E" w:rsidRDefault="0009402E" w:rsidP="00840FD3">
      <w:pPr>
        <w:rPr>
          <w:sz w:val="26"/>
          <w:szCs w:val="26"/>
          <w:lang w:val="en-US"/>
        </w:rPr>
      </w:pPr>
    </w:p>
    <w:p w14:paraId="3BA927C9" w14:textId="77777777" w:rsidR="0009402E" w:rsidRDefault="0009402E" w:rsidP="00840FD3">
      <w:pPr>
        <w:rPr>
          <w:sz w:val="26"/>
          <w:szCs w:val="26"/>
          <w:lang w:val="en-US"/>
        </w:rPr>
      </w:pPr>
    </w:p>
    <w:p w14:paraId="2AB65D4E" w14:textId="77777777" w:rsidR="0009402E" w:rsidRDefault="0009402E" w:rsidP="00840FD3">
      <w:pPr>
        <w:rPr>
          <w:sz w:val="26"/>
          <w:szCs w:val="26"/>
          <w:lang w:val="en-US"/>
        </w:rPr>
      </w:pPr>
    </w:p>
    <w:p w14:paraId="256041E3" w14:textId="77777777" w:rsidR="0009402E" w:rsidRDefault="0009402E" w:rsidP="00840FD3">
      <w:pPr>
        <w:rPr>
          <w:sz w:val="26"/>
          <w:szCs w:val="26"/>
          <w:lang w:val="en-US"/>
        </w:rPr>
      </w:pPr>
    </w:p>
    <w:p w14:paraId="51F4B272" w14:textId="77777777" w:rsidR="0009402E" w:rsidRDefault="0009402E" w:rsidP="00840FD3">
      <w:pPr>
        <w:rPr>
          <w:sz w:val="26"/>
          <w:szCs w:val="26"/>
          <w:lang w:val="en-US"/>
        </w:rPr>
      </w:pPr>
    </w:p>
    <w:p w14:paraId="36F40D86" w14:textId="77777777" w:rsidR="0009402E" w:rsidRDefault="0009402E" w:rsidP="00840FD3">
      <w:pPr>
        <w:rPr>
          <w:sz w:val="26"/>
          <w:szCs w:val="26"/>
          <w:lang w:val="en-US"/>
        </w:rPr>
      </w:pPr>
    </w:p>
    <w:p w14:paraId="601B258E" w14:textId="77777777" w:rsidR="0009402E" w:rsidRDefault="0009402E" w:rsidP="00840FD3">
      <w:pPr>
        <w:rPr>
          <w:sz w:val="26"/>
          <w:szCs w:val="26"/>
          <w:lang w:val="en-US"/>
        </w:rPr>
      </w:pPr>
    </w:p>
    <w:p w14:paraId="24C791B7" w14:textId="77777777" w:rsidR="0009402E" w:rsidRDefault="0009402E" w:rsidP="00840FD3">
      <w:pPr>
        <w:rPr>
          <w:sz w:val="26"/>
          <w:szCs w:val="26"/>
          <w:lang w:val="en-US"/>
        </w:rPr>
      </w:pPr>
    </w:p>
    <w:p w14:paraId="5794B134" w14:textId="77777777" w:rsidR="0009402E" w:rsidRDefault="0009402E" w:rsidP="00840FD3">
      <w:pPr>
        <w:rPr>
          <w:sz w:val="26"/>
          <w:szCs w:val="26"/>
          <w:lang w:val="en-US"/>
        </w:rPr>
      </w:pPr>
    </w:p>
    <w:p w14:paraId="1CC55517" w14:textId="77777777" w:rsidR="0009402E" w:rsidRDefault="0009402E" w:rsidP="00840FD3">
      <w:pPr>
        <w:rPr>
          <w:sz w:val="26"/>
          <w:szCs w:val="26"/>
          <w:lang w:val="en-US"/>
        </w:rPr>
      </w:pPr>
    </w:p>
    <w:p w14:paraId="07CE6454" w14:textId="77777777" w:rsidR="0009402E" w:rsidRDefault="0009402E" w:rsidP="00840FD3">
      <w:pPr>
        <w:rPr>
          <w:sz w:val="26"/>
          <w:szCs w:val="26"/>
          <w:lang w:val="en-US"/>
        </w:rPr>
      </w:pPr>
    </w:p>
    <w:p w14:paraId="5369104E" w14:textId="77777777" w:rsidR="0009402E" w:rsidRDefault="0009402E" w:rsidP="00840FD3">
      <w:pPr>
        <w:rPr>
          <w:sz w:val="26"/>
          <w:szCs w:val="26"/>
          <w:lang w:val="en-US"/>
        </w:rPr>
      </w:pPr>
    </w:p>
    <w:p w14:paraId="14F84B55" w14:textId="77777777" w:rsidR="0009402E" w:rsidRDefault="0009402E" w:rsidP="00840FD3">
      <w:pPr>
        <w:rPr>
          <w:sz w:val="26"/>
          <w:szCs w:val="26"/>
          <w:lang w:val="en-US"/>
        </w:rPr>
      </w:pPr>
    </w:p>
    <w:p w14:paraId="7971A361" w14:textId="77777777" w:rsidR="0009402E" w:rsidRDefault="0009402E" w:rsidP="00840FD3">
      <w:pPr>
        <w:rPr>
          <w:sz w:val="26"/>
          <w:szCs w:val="26"/>
          <w:lang w:val="en-US"/>
        </w:rPr>
      </w:pPr>
    </w:p>
    <w:p w14:paraId="64DB29BA" w14:textId="77777777" w:rsidR="0009402E" w:rsidRDefault="0009402E" w:rsidP="00840FD3">
      <w:pPr>
        <w:rPr>
          <w:sz w:val="26"/>
          <w:szCs w:val="26"/>
          <w:lang w:val="en-US"/>
        </w:rPr>
      </w:pPr>
    </w:p>
    <w:p w14:paraId="1E1C959D" w14:textId="77777777" w:rsidR="0009402E" w:rsidRDefault="0009402E" w:rsidP="00840FD3">
      <w:pPr>
        <w:rPr>
          <w:sz w:val="26"/>
          <w:szCs w:val="26"/>
          <w:lang w:val="en-US"/>
        </w:rPr>
      </w:pPr>
    </w:p>
    <w:p w14:paraId="432C0D2F" w14:textId="77777777" w:rsidR="0009402E" w:rsidRDefault="0009402E" w:rsidP="00840FD3">
      <w:pPr>
        <w:rPr>
          <w:sz w:val="26"/>
          <w:szCs w:val="26"/>
          <w:lang w:val="en-US"/>
        </w:rPr>
      </w:pPr>
    </w:p>
    <w:p w14:paraId="58716E35" w14:textId="77777777" w:rsidR="0009402E" w:rsidRDefault="0009402E" w:rsidP="00840FD3">
      <w:pPr>
        <w:rPr>
          <w:sz w:val="26"/>
          <w:szCs w:val="26"/>
          <w:lang w:val="en-US"/>
        </w:rPr>
      </w:pPr>
    </w:p>
    <w:p w14:paraId="4CDF7B08" w14:textId="77777777" w:rsidR="0009402E" w:rsidRDefault="0009402E" w:rsidP="00840FD3">
      <w:pPr>
        <w:rPr>
          <w:sz w:val="26"/>
          <w:szCs w:val="26"/>
          <w:lang w:val="en-US"/>
        </w:rPr>
      </w:pPr>
    </w:p>
    <w:p w14:paraId="2424369F" w14:textId="77777777" w:rsidR="0009402E" w:rsidRDefault="0009402E" w:rsidP="00840FD3">
      <w:pPr>
        <w:rPr>
          <w:sz w:val="26"/>
          <w:szCs w:val="26"/>
          <w:lang w:val="en-US"/>
        </w:rPr>
      </w:pPr>
    </w:p>
    <w:p w14:paraId="4A88FD22" w14:textId="77777777" w:rsidR="0009402E" w:rsidRDefault="0009402E" w:rsidP="00840FD3">
      <w:pPr>
        <w:rPr>
          <w:sz w:val="26"/>
          <w:szCs w:val="26"/>
          <w:lang w:val="en-US"/>
        </w:rPr>
      </w:pPr>
    </w:p>
    <w:p w14:paraId="05781D01" w14:textId="77777777" w:rsidR="0009402E" w:rsidRDefault="0009402E" w:rsidP="00840FD3">
      <w:pPr>
        <w:rPr>
          <w:sz w:val="26"/>
          <w:szCs w:val="26"/>
          <w:lang w:val="en-US"/>
        </w:rPr>
      </w:pPr>
    </w:p>
    <w:p w14:paraId="7152D475" w14:textId="77777777" w:rsidR="0009402E" w:rsidRDefault="0009402E" w:rsidP="00840FD3">
      <w:pPr>
        <w:rPr>
          <w:sz w:val="26"/>
          <w:szCs w:val="26"/>
          <w:lang w:val="en-US"/>
        </w:rPr>
      </w:pPr>
    </w:p>
    <w:p w14:paraId="265A714F" w14:textId="77777777" w:rsidR="004C2B8D" w:rsidRDefault="004C2B8D" w:rsidP="00840FD3">
      <w:pPr>
        <w:rPr>
          <w:sz w:val="26"/>
          <w:szCs w:val="26"/>
          <w:lang w:val="en-US"/>
        </w:rPr>
        <w:sectPr w:rsidR="004C2B8D" w:rsidSect="004C2B8D">
          <w:footerReference w:type="default" r:id="rId10"/>
          <w:type w:val="continuous"/>
          <w:pgSz w:w="11920" w:h="16850"/>
          <w:pgMar w:top="835" w:right="1440" w:bottom="864" w:left="1440" w:header="720" w:footer="720" w:gutter="0"/>
          <w:pgNumType w:start="1"/>
          <w:cols w:space="720"/>
        </w:sectPr>
      </w:pPr>
    </w:p>
    <w:p w14:paraId="491B9796" w14:textId="77777777" w:rsidR="0009402E" w:rsidRDefault="0009402E" w:rsidP="00840FD3">
      <w:pPr>
        <w:rPr>
          <w:sz w:val="26"/>
          <w:szCs w:val="26"/>
          <w:lang w:val="en-US"/>
        </w:rPr>
      </w:pPr>
    </w:p>
    <w:p w14:paraId="674EDDCB" w14:textId="77777777" w:rsidR="0009402E" w:rsidRDefault="0009402E" w:rsidP="00840FD3">
      <w:pPr>
        <w:rPr>
          <w:sz w:val="26"/>
          <w:szCs w:val="26"/>
          <w:lang w:val="en-US"/>
        </w:rPr>
      </w:pPr>
    </w:p>
    <w:p w14:paraId="11BCF740" w14:textId="7AC072A5" w:rsidR="0066020E" w:rsidRPr="00AE3A75" w:rsidRDefault="0066020E" w:rsidP="002E517E">
      <w:pPr>
        <w:rPr>
          <w:b/>
          <w:bCs/>
          <w:sz w:val="26"/>
          <w:szCs w:val="26"/>
          <w:lang w:val="en-US"/>
        </w:rPr>
      </w:pPr>
    </w:p>
    <w:p w14:paraId="79192C32" w14:textId="77777777" w:rsidR="0066020E" w:rsidRDefault="0066020E" w:rsidP="00840FD3">
      <w:pPr>
        <w:rPr>
          <w:sz w:val="26"/>
          <w:szCs w:val="26"/>
          <w:lang w:val="en-US"/>
        </w:rPr>
      </w:pPr>
    </w:p>
    <w:p w14:paraId="7BFE889E" w14:textId="77777777" w:rsidR="0066020E" w:rsidRDefault="0066020E" w:rsidP="00840FD3">
      <w:pPr>
        <w:rPr>
          <w:sz w:val="26"/>
          <w:szCs w:val="26"/>
          <w:lang w:val="en-US"/>
        </w:rPr>
      </w:pPr>
    </w:p>
    <w:sdt>
      <w:sdtPr>
        <w:rPr>
          <w:rFonts w:ascii="Times New Roman" w:eastAsia="Times New Roman" w:hAnsi="Times New Roman" w:cs="Times New Roman"/>
          <w:color w:val="auto"/>
          <w:sz w:val="22"/>
          <w:szCs w:val="22"/>
          <w:lang w:val="vi"/>
        </w:rPr>
        <w:id w:val="-1774237615"/>
        <w:docPartObj>
          <w:docPartGallery w:val="Table of Contents"/>
          <w:docPartUnique/>
        </w:docPartObj>
      </w:sdtPr>
      <w:sdtEndPr>
        <w:rPr>
          <w:b/>
          <w:bCs/>
          <w:noProof/>
        </w:rPr>
      </w:sdtEndPr>
      <w:sdtContent>
        <w:p w14:paraId="769086C6" w14:textId="351BA574" w:rsidR="002E517E" w:rsidRPr="002E517E" w:rsidRDefault="002E517E" w:rsidP="002E517E">
          <w:pPr>
            <w:pStyle w:val="TOCHeading"/>
            <w:jc w:val="center"/>
            <w:rPr>
              <w:rFonts w:ascii="Times New Roman" w:hAnsi="Times New Roman" w:cs="Times New Roman"/>
              <w:b/>
              <w:bCs/>
              <w:color w:val="auto"/>
              <w:sz w:val="40"/>
              <w:szCs w:val="40"/>
            </w:rPr>
          </w:pPr>
          <w:r w:rsidRPr="002E517E">
            <w:rPr>
              <w:rFonts w:ascii="Times New Roman" w:hAnsi="Times New Roman" w:cs="Times New Roman"/>
              <w:b/>
              <w:bCs/>
              <w:color w:val="auto"/>
              <w:sz w:val="40"/>
              <w:szCs w:val="40"/>
            </w:rPr>
            <w:t>Mục lục</w:t>
          </w:r>
        </w:p>
        <w:p w14:paraId="7E42F32F" w14:textId="743D3D07" w:rsidR="002E517E" w:rsidRDefault="002E517E" w:rsidP="002E517E">
          <w:pPr>
            <w:pStyle w:val="TOC1"/>
            <w:tabs>
              <w:tab w:val="clear" w:pos="630"/>
              <w:tab w:val="left" w:pos="54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215043298" w:history="1">
            <w:r w:rsidRPr="000F466F">
              <w:rPr>
                <w:rStyle w:val="Hyperlink"/>
                <w:b/>
                <w:bCs/>
                <w:noProof/>
                <w:lang w:val="en-US"/>
              </w:rPr>
              <w:t>I.</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Giới thiệu đề tài</w:t>
            </w:r>
            <w:r>
              <w:rPr>
                <w:noProof/>
                <w:webHidden/>
              </w:rPr>
              <w:tab/>
            </w:r>
            <w:r>
              <w:rPr>
                <w:noProof/>
                <w:webHidden/>
              </w:rPr>
              <w:fldChar w:fldCharType="begin"/>
            </w:r>
            <w:r>
              <w:rPr>
                <w:noProof/>
                <w:webHidden/>
              </w:rPr>
              <w:instrText xml:space="preserve"> PAGEREF _Toc215043298 \h </w:instrText>
            </w:r>
            <w:r>
              <w:rPr>
                <w:noProof/>
                <w:webHidden/>
              </w:rPr>
            </w:r>
            <w:r>
              <w:rPr>
                <w:noProof/>
                <w:webHidden/>
              </w:rPr>
              <w:fldChar w:fldCharType="separate"/>
            </w:r>
            <w:r w:rsidR="004427D2">
              <w:rPr>
                <w:noProof/>
                <w:webHidden/>
              </w:rPr>
              <w:t>1</w:t>
            </w:r>
            <w:r>
              <w:rPr>
                <w:noProof/>
                <w:webHidden/>
              </w:rPr>
              <w:fldChar w:fldCharType="end"/>
            </w:r>
          </w:hyperlink>
        </w:p>
        <w:p w14:paraId="697860BC" w14:textId="500819FB"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299" w:history="1">
            <w:r w:rsidRPr="002E517E">
              <w:rPr>
                <w:rStyle w:val="Hyperlink"/>
                <w:noProof/>
                <w:lang w:val="en-US"/>
              </w:rPr>
              <w:t>1.</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Mô tả dự án</w:t>
            </w:r>
            <w:r w:rsidRPr="002E517E">
              <w:rPr>
                <w:noProof/>
                <w:webHidden/>
              </w:rPr>
              <w:tab/>
            </w:r>
            <w:r w:rsidRPr="002E517E">
              <w:rPr>
                <w:noProof/>
                <w:webHidden/>
              </w:rPr>
              <w:fldChar w:fldCharType="begin"/>
            </w:r>
            <w:r w:rsidRPr="002E517E">
              <w:rPr>
                <w:noProof/>
                <w:webHidden/>
              </w:rPr>
              <w:instrText xml:space="preserve"> PAGEREF _Toc215043299 \h </w:instrText>
            </w:r>
            <w:r w:rsidRPr="002E517E">
              <w:rPr>
                <w:noProof/>
                <w:webHidden/>
              </w:rPr>
            </w:r>
            <w:r w:rsidRPr="002E517E">
              <w:rPr>
                <w:noProof/>
                <w:webHidden/>
              </w:rPr>
              <w:fldChar w:fldCharType="separate"/>
            </w:r>
            <w:r w:rsidR="004427D2">
              <w:rPr>
                <w:noProof/>
                <w:webHidden/>
              </w:rPr>
              <w:t>1</w:t>
            </w:r>
            <w:r w:rsidRPr="002E517E">
              <w:rPr>
                <w:noProof/>
                <w:webHidden/>
              </w:rPr>
              <w:fldChar w:fldCharType="end"/>
            </w:r>
          </w:hyperlink>
        </w:p>
        <w:p w14:paraId="4A240681" w14:textId="731405E2"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0" w:history="1">
            <w:r w:rsidRPr="002E517E">
              <w:rPr>
                <w:rStyle w:val="Hyperlink"/>
                <w:noProof/>
                <w:lang w:val="en-US"/>
              </w:rPr>
              <w:t>2.</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Mục tiêu và phạm vi của hệ thống</w:t>
            </w:r>
            <w:r w:rsidRPr="002E517E">
              <w:rPr>
                <w:noProof/>
                <w:webHidden/>
              </w:rPr>
              <w:tab/>
            </w:r>
            <w:r w:rsidRPr="002E517E">
              <w:rPr>
                <w:noProof/>
                <w:webHidden/>
              </w:rPr>
              <w:fldChar w:fldCharType="begin"/>
            </w:r>
            <w:r w:rsidRPr="002E517E">
              <w:rPr>
                <w:noProof/>
                <w:webHidden/>
              </w:rPr>
              <w:instrText xml:space="preserve"> PAGEREF _Toc215043300 \h </w:instrText>
            </w:r>
            <w:r w:rsidRPr="002E517E">
              <w:rPr>
                <w:noProof/>
                <w:webHidden/>
              </w:rPr>
            </w:r>
            <w:r w:rsidRPr="002E517E">
              <w:rPr>
                <w:noProof/>
                <w:webHidden/>
              </w:rPr>
              <w:fldChar w:fldCharType="separate"/>
            </w:r>
            <w:r w:rsidR="004427D2">
              <w:rPr>
                <w:noProof/>
                <w:webHidden/>
              </w:rPr>
              <w:t>1</w:t>
            </w:r>
            <w:r w:rsidRPr="002E517E">
              <w:rPr>
                <w:noProof/>
                <w:webHidden/>
              </w:rPr>
              <w:fldChar w:fldCharType="end"/>
            </w:r>
          </w:hyperlink>
        </w:p>
        <w:p w14:paraId="631A6684" w14:textId="49F57DB1"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1" w:history="1">
            <w:r w:rsidRPr="002E517E">
              <w:rPr>
                <w:rStyle w:val="Hyperlink"/>
                <w:noProof/>
                <w:lang w:val="en-US"/>
              </w:rPr>
              <w:t>3.</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Thu thập yêu cầu của các bên liên quan</w:t>
            </w:r>
            <w:r w:rsidRPr="002E517E">
              <w:rPr>
                <w:noProof/>
                <w:webHidden/>
              </w:rPr>
              <w:tab/>
            </w:r>
            <w:r w:rsidRPr="002E517E">
              <w:rPr>
                <w:noProof/>
                <w:webHidden/>
              </w:rPr>
              <w:fldChar w:fldCharType="begin"/>
            </w:r>
            <w:r w:rsidRPr="002E517E">
              <w:rPr>
                <w:noProof/>
                <w:webHidden/>
              </w:rPr>
              <w:instrText xml:space="preserve"> PAGEREF _Toc215043301 \h </w:instrText>
            </w:r>
            <w:r w:rsidRPr="002E517E">
              <w:rPr>
                <w:noProof/>
                <w:webHidden/>
              </w:rPr>
            </w:r>
            <w:r w:rsidRPr="002E517E">
              <w:rPr>
                <w:noProof/>
                <w:webHidden/>
              </w:rPr>
              <w:fldChar w:fldCharType="separate"/>
            </w:r>
            <w:r w:rsidR="004427D2">
              <w:rPr>
                <w:noProof/>
                <w:webHidden/>
              </w:rPr>
              <w:t>2</w:t>
            </w:r>
            <w:r w:rsidRPr="002E517E">
              <w:rPr>
                <w:noProof/>
                <w:webHidden/>
              </w:rPr>
              <w:fldChar w:fldCharType="end"/>
            </w:r>
          </w:hyperlink>
        </w:p>
        <w:p w14:paraId="06DBC620" w14:textId="6215A258"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2" w:history="1">
            <w:r w:rsidRPr="002E517E">
              <w:rPr>
                <w:rStyle w:val="Hyperlink"/>
                <w:noProof/>
                <w:lang w:val="en-US"/>
              </w:rPr>
              <w:t>4.</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Tiêu chí thành công(KPIs)</w:t>
            </w:r>
            <w:r w:rsidRPr="002E517E">
              <w:rPr>
                <w:noProof/>
                <w:webHidden/>
              </w:rPr>
              <w:tab/>
            </w:r>
            <w:r w:rsidRPr="002E517E">
              <w:rPr>
                <w:noProof/>
                <w:webHidden/>
              </w:rPr>
              <w:fldChar w:fldCharType="begin"/>
            </w:r>
            <w:r w:rsidRPr="002E517E">
              <w:rPr>
                <w:noProof/>
                <w:webHidden/>
              </w:rPr>
              <w:instrText xml:space="preserve"> PAGEREF _Toc215043302 \h </w:instrText>
            </w:r>
            <w:r w:rsidRPr="002E517E">
              <w:rPr>
                <w:noProof/>
                <w:webHidden/>
              </w:rPr>
            </w:r>
            <w:r w:rsidRPr="002E517E">
              <w:rPr>
                <w:noProof/>
                <w:webHidden/>
              </w:rPr>
              <w:fldChar w:fldCharType="separate"/>
            </w:r>
            <w:r w:rsidR="004427D2">
              <w:rPr>
                <w:noProof/>
                <w:webHidden/>
              </w:rPr>
              <w:t>2</w:t>
            </w:r>
            <w:r w:rsidRPr="002E517E">
              <w:rPr>
                <w:noProof/>
                <w:webHidden/>
              </w:rPr>
              <w:fldChar w:fldCharType="end"/>
            </w:r>
          </w:hyperlink>
        </w:p>
        <w:p w14:paraId="384C69E1" w14:textId="2D3C4EF7"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3" w:history="1">
            <w:r w:rsidRPr="002E517E">
              <w:rPr>
                <w:rStyle w:val="Hyperlink"/>
                <w:noProof/>
                <w:lang w:val="en-US"/>
              </w:rPr>
              <w:t>5.</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Kết quả mong đợi</w:t>
            </w:r>
            <w:r w:rsidRPr="002E517E">
              <w:rPr>
                <w:noProof/>
                <w:webHidden/>
              </w:rPr>
              <w:tab/>
            </w:r>
            <w:r w:rsidRPr="002E517E">
              <w:rPr>
                <w:noProof/>
                <w:webHidden/>
              </w:rPr>
              <w:fldChar w:fldCharType="begin"/>
            </w:r>
            <w:r w:rsidRPr="002E517E">
              <w:rPr>
                <w:noProof/>
                <w:webHidden/>
              </w:rPr>
              <w:instrText xml:space="preserve"> PAGEREF _Toc215043303 \h </w:instrText>
            </w:r>
            <w:r w:rsidRPr="002E517E">
              <w:rPr>
                <w:noProof/>
                <w:webHidden/>
              </w:rPr>
            </w:r>
            <w:r w:rsidRPr="002E517E">
              <w:rPr>
                <w:noProof/>
                <w:webHidden/>
              </w:rPr>
              <w:fldChar w:fldCharType="separate"/>
            </w:r>
            <w:r w:rsidR="004427D2">
              <w:rPr>
                <w:noProof/>
                <w:webHidden/>
              </w:rPr>
              <w:t>3</w:t>
            </w:r>
            <w:r w:rsidRPr="002E517E">
              <w:rPr>
                <w:noProof/>
                <w:webHidden/>
              </w:rPr>
              <w:fldChar w:fldCharType="end"/>
            </w:r>
          </w:hyperlink>
        </w:p>
        <w:p w14:paraId="6686B5AD" w14:textId="1B0F26FA" w:rsidR="002E517E" w:rsidRDefault="002E517E" w:rsidP="002E517E">
          <w:pPr>
            <w:pStyle w:val="TOC1"/>
            <w:rPr>
              <w:rFonts w:asciiTheme="minorHAnsi" w:eastAsiaTheme="minorEastAsia" w:hAnsiTheme="minorHAnsi" w:cstheme="minorBidi"/>
              <w:noProof/>
              <w:kern w:val="2"/>
              <w:sz w:val="24"/>
              <w:szCs w:val="24"/>
              <w:lang w:val="en-US"/>
              <w14:ligatures w14:val="standardContextual"/>
            </w:rPr>
          </w:pPr>
          <w:hyperlink w:anchor="_Toc215043304" w:history="1">
            <w:r w:rsidRPr="000F466F">
              <w:rPr>
                <w:rStyle w:val="Hyperlink"/>
                <w:b/>
                <w:bCs/>
                <w:noProof/>
                <w:lang w:val="en-US"/>
              </w:rPr>
              <w:t>II.</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Mô tả tổng quan hệ thống</w:t>
            </w:r>
            <w:r>
              <w:rPr>
                <w:noProof/>
                <w:webHidden/>
              </w:rPr>
              <w:tab/>
            </w:r>
            <w:r>
              <w:rPr>
                <w:noProof/>
                <w:webHidden/>
              </w:rPr>
              <w:fldChar w:fldCharType="begin"/>
            </w:r>
            <w:r>
              <w:rPr>
                <w:noProof/>
                <w:webHidden/>
              </w:rPr>
              <w:instrText xml:space="preserve"> PAGEREF _Toc215043304 \h </w:instrText>
            </w:r>
            <w:r>
              <w:rPr>
                <w:noProof/>
                <w:webHidden/>
              </w:rPr>
            </w:r>
            <w:r>
              <w:rPr>
                <w:noProof/>
                <w:webHidden/>
              </w:rPr>
              <w:fldChar w:fldCharType="separate"/>
            </w:r>
            <w:r w:rsidR="004427D2">
              <w:rPr>
                <w:noProof/>
                <w:webHidden/>
              </w:rPr>
              <w:t>3</w:t>
            </w:r>
            <w:r>
              <w:rPr>
                <w:noProof/>
                <w:webHidden/>
              </w:rPr>
              <w:fldChar w:fldCharType="end"/>
            </w:r>
          </w:hyperlink>
        </w:p>
        <w:p w14:paraId="58F49EFD" w14:textId="39DEA67C"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5" w:history="1">
            <w:r w:rsidRPr="002E517E">
              <w:rPr>
                <w:rStyle w:val="Hyperlink"/>
                <w:noProof/>
                <w:lang w:val="en-US"/>
              </w:rPr>
              <w:t>1.</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Mô tả tổng quan</w:t>
            </w:r>
            <w:r w:rsidRPr="002E517E">
              <w:rPr>
                <w:noProof/>
                <w:webHidden/>
              </w:rPr>
              <w:tab/>
            </w:r>
            <w:r w:rsidRPr="002E517E">
              <w:rPr>
                <w:noProof/>
                <w:webHidden/>
              </w:rPr>
              <w:fldChar w:fldCharType="begin"/>
            </w:r>
            <w:r w:rsidRPr="002E517E">
              <w:rPr>
                <w:noProof/>
                <w:webHidden/>
              </w:rPr>
              <w:instrText xml:space="preserve"> PAGEREF _Toc215043305 \h </w:instrText>
            </w:r>
            <w:r w:rsidRPr="002E517E">
              <w:rPr>
                <w:noProof/>
                <w:webHidden/>
              </w:rPr>
            </w:r>
            <w:r w:rsidRPr="002E517E">
              <w:rPr>
                <w:noProof/>
                <w:webHidden/>
              </w:rPr>
              <w:fldChar w:fldCharType="separate"/>
            </w:r>
            <w:r w:rsidR="004427D2">
              <w:rPr>
                <w:noProof/>
                <w:webHidden/>
              </w:rPr>
              <w:t>3</w:t>
            </w:r>
            <w:r w:rsidRPr="002E517E">
              <w:rPr>
                <w:noProof/>
                <w:webHidden/>
              </w:rPr>
              <w:fldChar w:fldCharType="end"/>
            </w:r>
          </w:hyperlink>
        </w:p>
        <w:p w14:paraId="3B843464" w14:textId="48ED71EA"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6" w:history="1">
            <w:r w:rsidRPr="002E517E">
              <w:rPr>
                <w:rStyle w:val="Hyperlink"/>
                <w:noProof/>
                <w:lang w:val="en-US"/>
              </w:rPr>
              <w:t>2.</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Môi trường phát triển và hoạt động</w:t>
            </w:r>
            <w:r w:rsidRPr="002E517E">
              <w:rPr>
                <w:noProof/>
                <w:webHidden/>
              </w:rPr>
              <w:tab/>
            </w:r>
            <w:r w:rsidRPr="002E517E">
              <w:rPr>
                <w:noProof/>
                <w:webHidden/>
              </w:rPr>
              <w:fldChar w:fldCharType="begin"/>
            </w:r>
            <w:r w:rsidRPr="002E517E">
              <w:rPr>
                <w:noProof/>
                <w:webHidden/>
              </w:rPr>
              <w:instrText xml:space="preserve"> PAGEREF _Toc215043306 \h </w:instrText>
            </w:r>
            <w:r w:rsidRPr="002E517E">
              <w:rPr>
                <w:noProof/>
                <w:webHidden/>
              </w:rPr>
            </w:r>
            <w:r w:rsidRPr="002E517E">
              <w:rPr>
                <w:noProof/>
                <w:webHidden/>
              </w:rPr>
              <w:fldChar w:fldCharType="separate"/>
            </w:r>
            <w:r w:rsidR="004427D2">
              <w:rPr>
                <w:noProof/>
                <w:webHidden/>
              </w:rPr>
              <w:t>6</w:t>
            </w:r>
            <w:r w:rsidRPr="002E517E">
              <w:rPr>
                <w:noProof/>
                <w:webHidden/>
              </w:rPr>
              <w:fldChar w:fldCharType="end"/>
            </w:r>
          </w:hyperlink>
        </w:p>
        <w:p w14:paraId="59DAAA0E" w14:textId="76B60B4B" w:rsidR="002E517E" w:rsidRDefault="002E517E" w:rsidP="002E517E">
          <w:pPr>
            <w:pStyle w:val="TOC1"/>
            <w:rPr>
              <w:rFonts w:asciiTheme="minorHAnsi" w:eastAsiaTheme="minorEastAsia" w:hAnsiTheme="minorHAnsi" w:cstheme="minorBidi"/>
              <w:noProof/>
              <w:kern w:val="2"/>
              <w:sz w:val="24"/>
              <w:szCs w:val="24"/>
              <w:lang w:val="en-US"/>
              <w14:ligatures w14:val="standardContextual"/>
            </w:rPr>
          </w:pPr>
          <w:hyperlink w:anchor="_Toc215043307" w:history="1">
            <w:r w:rsidRPr="000F466F">
              <w:rPr>
                <w:rStyle w:val="Hyperlink"/>
                <w:b/>
                <w:bCs/>
                <w:noProof/>
                <w:lang w:val="en-US"/>
              </w:rPr>
              <w:t>III.</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Biểu diễn chức năng</w:t>
            </w:r>
            <w:r>
              <w:rPr>
                <w:noProof/>
                <w:webHidden/>
              </w:rPr>
              <w:tab/>
            </w:r>
            <w:r>
              <w:rPr>
                <w:noProof/>
                <w:webHidden/>
              </w:rPr>
              <w:fldChar w:fldCharType="begin"/>
            </w:r>
            <w:r>
              <w:rPr>
                <w:noProof/>
                <w:webHidden/>
              </w:rPr>
              <w:instrText xml:space="preserve"> PAGEREF _Toc215043307 \h </w:instrText>
            </w:r>
            <w:r>
              <w:rPr>
                <w:noProof/>
                <w:webHidden/>
              </w:rPr>
            </w:r>
            <w:r>
              <w:rPr>
                <w:noProof/>
                <w:webHidden/>
              </w:rPr>
              <w:fldChar w:fldCharType="separate"/>
            </w:r>
            <w:r w:rsidR="004427D2">
              <w:rPr>
                <w:noProof/>
                <w:webHidden/>
              </w:rPr>
              <w:t>22</w:t>
            </w:r>
            <w:r>
              <w:rPr>
                <w:noProof/>
                <w:webHidden/>
              </w:rPr>
              <w:fldChar w:fldCharType="end"/>
            </w:r>
          </w:hyperlink>
        </w:p>
        <w:p w14:paraId="34BAD119" w14:textId="5B10A4A5"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8" w:history="1">
            <w:r w:rsidRPr="002E517E">
              <w:rPr>
                <w:rStyle w:val="Hyperlink"/>
                <w:noProof/>
                <w:lang w:val="en-US"/>
              </w:rPr>
              <w:t>1.</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Các tác nhân trong hệ thống</w:t>
            </w:r>
            <w:r w:rsidRPr="002E517E">
              <w:rPr>
                <w:noProof/>
                <w:webHidden/>
              </w:rPr>
              <w:tab/>
            </w:r>
            <w:r w:rsidRPr="002E517E">
              <w:rPr>
                <w:noProof/>
                <w:webHidden/>
              </w:rPr>
              <w:fldChar w:fldCharType="begin"/>
            </w:r>
            <w:r w:rsidRPr="002E517E">
              <w:rPr>
                <w:noProof/>
                <w:webHidden/>
              </w:rPr>
              <w:instrText xml:space="preserve"> PAGEREF _Toc215043308 \h </w:instrText>
            </w:r>
            <w:r w:rsidRPr="002E517E">
              <w:rPr>
                <w:noProof/>
                <w:webHidden/>
              </w:rPr>
            </w:r>
            <w:r w:rsidRPr="002E517E">
              <w:rPr>
                <w:noProof/>
                <w:webHidden/>
              </w:rPr>
              <w:fldChar w:fldCharType="separate"/>
            </w:r>
            <w:r w:rsidR="004427D2">
              <w:rPr>
                <w:noProof/>
                <w:webHidden/>
              </w:rPr>
              <w:t>22</w:t>
            </w:r>
            <w:r w:rsidRPr="002E517E">
              <w:rPr>
                <w:noProof/>
                <w:webHidden/>
              </w:rPr>
              <w:fldChar w:fldCharType="end"/>
            </w:r>
          </w:hyperlink>
        </w:p>
        <w:p w14:paraId="7DF48924" w14:textId="3320BA4D"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09" w:history="1">
            <w:r w:rsidRPr="002E517E">
              <w:rPr>
                <w:rStyle w:val="Hyperlink"/>
                <w:noProof/>
                <w:lang w:val="en-US"/>
              </w:rPr>
              <w:t>2.</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Use case tổng quan</w:t>
            </w:r>
            <w:r w:rsidRPr="002E517E">
              <w:rPr>
                <w:noProof/>
                <w:webHidden/>
              </w:rPr>
              <w:tab/>
            </w:r>
            <w:r w:rsidRPr="002E517E">
              <w:rPr>
                <w:noProof/>
                <w:webHidden/>
              </w:rPr>
              <w:fldChar w:fldCharType="begin"/>
            </w:r>
            <w:r w:rsidRPr="002E517E">
              <w:rPr>
                <w:noProof/>
                <w:webHidden/>
              </w:rPr>
              <w:instrText xml:space="preserve"> PAGEREF _Toc215043309 \h </w:instrText>
            </w:r>
            <w:r w:rsidRPr="002E517E">
              <w:rPr>
                <w:noProof/>
                <w:webHidden/>
              </w:rPr>
            </w:r>
            <w:r w:rsidRPr="002E517E">
              <w:rPr>
                <w:noProof/>
                <w:webHidden/>
              </w:rPr>
              <w:fldChar w:fldCharType="separate"/>
            </w:r>
            <w:r w:rsidR="004427D2">
              <w:rPr>
                <w:noProof/>
                <w:webHidden/>
              </w:rPr>
              <w:t>22</w:t>
            </w:r>
            <w:r w:rsidRPr="002E517E">
              <w:rPr>
                <w:noProof/>
                <w:webHidden/>
              </w:rPr>
              <w:fldChar w:fldCharType="end"/>
            </w:r>
          </w:hyperlink>
        </w:p>
        <w:p w14:paraId="293E1AD9" w14:textId="2314BCE3" w:rsidR="002E517E" w:rsidRDefault="002E517E" w:rsidP="002E517E">
          <w:pPr>
            <w:pStyle w:val="TOC1"/>
            <w:rPr>
              <w:rFonts w:asciiTheme="minorHAnsi" w:eastAsiaTheme="minorEastAsia" w:hAnsiTheme="minorHAnsi" w:cstheme="minorBidi"/>
              <w:noProof/>
              <w:kern w:val="2"/>
              <w:sz w:val="24"/>
              <w:szCs w:val="24"/>
              <w:lang w:val="en-US"/>
              <w14:ligatures w14:val="standardContextual"/>
            </w:rPr>
          </w:pPr>
          <w:hyperlink w:anchor="_Toc215043310" w:history="1">
            <w:r w:rsidRPr="000F466F">
              <w:rPr>
                <w:rStyle w:val="Hyperlink"/>
                <w:b/>
                <w:bCs/>
                <w:noProof/>
                <w:lang w:val="en-US"/>
              </w:rPr>
              <w:t>IV.</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Giao diện website</w:t>
            </w:r>
            <w:r>
              <w:rPr>
                <w:noProof/>
                <w:webHidden/>
              </w:rPr>
              <w:tab/>
            </w:r>
            <w:r>
              <w:rPr>
                <w:noProof/>
                <w:webHidden/>
              </w:rPr>
              <w:fldChar w:fldCharType="begin"/>
            </w:r>
            <w:r>
              <w:rPr>
                <w:noProof/>
                <w:webHidden/>
              </w:rPr>
              <w:instrText xml:space="preserve"> PAGEREF _Toc215043310 \h </w:instrText>
            </w:r>
            <w:r>
              <w:rPr>
                <w:noProof/>
                <w:webHidden/>
              </w:rPr>
            </w:r>
            <w:r>
              <w:rPr>
                <w:noProof/>
                <w:webHidden/>
              </w:rPr>
              <w:fldChar w:fldCharType="separate"/>
            </w:r>
            <w:r w:rsidR="004427D2">
              <w:rPr>
                <w:noProof/>
                <w:webHidden/>
              </w:rPr>
              <w:t>24</w:t>
            </w:r>
            <w:r>
              <w:rPr>
                <w:noProof/>
                <w:webHidden/>
              </w:rPr>
              <w:fldChar w:fldCharType="end"/>
            </w:r>
          </w:hyperlink>
        </w:p>
        <w:p w14:paraId="4E98B88B" w14:textId="0AF9489C"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1" w:history="1">
            <w:r w:rsidRPr="002E517E">
              <w:rPr>
                <w:rStyle w:val="Hyperlink"/>
                <w:noProof/>
                <w:lang w:val="en-US"/>
              </w:rPr>
              <w:t>1.</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Giao diện Dashboard</w:t>
            </w:r>
            <w:r w:rsidRPr="002E517E">
              <w:rPr>
                <w:noProof/>
                <w:webHidden/>
              </w:rPr>
              <w:tab/>
            </w:r>
            <w:r w:rsidRPr="002E517E">
              <w:rPr>
                <w:noProof/>
                <w:webHidden/>
              </w:rPr>
              <w:fldChar w:fldCharType="begin"/>
            </w:r>
            <w:r w:rsidRPr="002E517E">
              <w:rPr>
                <w:noProof/>
                <w:webHidden/>
              </w:rPr>
              <w:instrText xml:space="preserve"> PAGEREF _Toc215043311 \h </w:instrText>
            </w:r>
            <w:r w:rsidRPr="002E517E">
              <w:rPr>
                <w:noProof/>
                <w:webHidden/>
              </w:rPr>
            </w:r>
            <w:r w:rsidRPr="002E517E">
              <w:rPr>
                <w:noProof/>
                <w:webHidden/>
              </w:rPr>
              <w:fldChar w:fldCharType="separate"/>
            </w:r>
            <w:r w:rsidR="004427D2">
              <w:rPr>
                <w:noProof/>
                <w:webHidden/>
              </w:rPr>
              <w:t>24</w:t>
            </w:r>
            <w:r w:rsidRPr="002E517E">
              <w:rPr>
                <w:noProof/>
                <w:webHidden/>
              </w:rPr>
              <w:fldChar w:fldCharType="end"/>
            </w:r>
          </w:hyperlink>
        </w:p>
        <w:p w14:paraId="53EC91CC" w14:textId="3446359D"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2" w:history="1">
            <w:r w:rsidRPr="002E517E">
              <w:rPr>
                <w:rStyle w:val="Hyperlink"/>
                <w:noProof/>
                <w:lang w:val="en-US"/>
              </w:rPr>
              <w:t>2.</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Charts</w:t>
            </w:r>
            <w:r w:rsidRPr="002E517E">
              <w:rPr>
                <w:noProof/>
                <w:webHidden/>
              </w:rPr>
              <w:tab/>
            </w:r>
            <w:r w:rsidRPr="002E517E">
              <w:rPr>
                <w:noProof/>
                <w:webHidden/>
              </w:rPr>
              <w:fldChar w:fldCharType="begin"/>
            </w:r>
            <w:r w:rsidRPr="002E517E">
              <w:rPr>
                <w:noProof/>
                <w:webHidden/>
              </w:rPr>
              <w:instrText xml:space="preserve"> PAGEREF _Toc215043312 \h </w:instrText>
            </w:r>
            <w:r w:rsidRPr="002E517E">
              <w:rPr>
                <w:noProof/>
                <w:webHidden/>
              </w:rPr>
            </w:r>
            <w:r w:rsidRPr="002E517E">
              <w:rPr>
                <w:noProof/>
                <w:webHidden/>
              </w:rPr>
              <w:fldChar w:fldCharType="separate"/>
            </w:r>
            <w:r w:rsidR="004427D2">
              <w:rPr>
                <w:noProof/>
                <w:webHidden/>
              </w:rPr>
              <w:t>24</w:t>
            </w:r>
            <w:r w:rsidRPr="002E517E">
              <w:rPr>
                <w:noProof/>
                <w:webHidden/>
              </w:rPr>
              <w:fldChar w:fldCharType="end"/>
            </w:r>
          </w:hyperlink>
        </w:p>
        <w:p w14:paraId="35A22F21" w14:textId="460BC0E5"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3" w:history="1">
            <w:r w:rsidRPr="002E517E">
              <w:rPr>
                <w:rStyle w:val="Hyperlink"/>
                <w:noProof/>
                <w:lang w:val="en-US"/>
              </w:rPr>
              <w:t>3.</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AI Schedule</w:t>
            </w:r>
            <w:r w:rsidRPr="002E517E">
              <w:rPr>
                <w:noProof/>
                <w:webHidden/>
              </w:rPr>
              <w:tab/>
            </w:r>
            <w:r w:rsidRPr="002E517E">
              <w:rPr>
                <w:noProof/>
                <w:webHidden/>
              </w:rPr>
              <w:fldChar w:fldCharType="begin"/>
            </w:r>
            <w:r w:rsidRPr="002E517E">
              <w:rPr>
                <w:noProof/>
                <w:webHidden/>
              </w:rPr>
              <w:instrText xml:space="preserve"> PAGEREF _Toc215043313 \h </w:instrText>
            </w:r>
            <w:r w:rsidRPr="002E517E">
              <w:rPr>
                <w:noProof/>
                <w:webHidden/>
              </w:rPr>
            </w:r>
            <w:r w:rsidRPr="002E517E">
              <w:rPr>
                <w:noProof/>
                <w:webHidden/>
              </w:rPr>
              <w:fldChar w:fldCharType="separate"/>
            </w:r>
            <w:r w:rsidR="004427D2">
              <w:rPr>
                <w:noProof/>
                <w:webHidden/>
              </w:rPr>
              <w:t>25</w:t>
            </w:r>
            <w:r w:rsidRPr="002E517E">
              <w:rPr>
                <w:noProof/>
                <w:webHidden/>
              </w:rPr>
              <w:fldChar w:fldCharType="end"/>
            </w:r>
          </w:hyperlink>
        </w:p>
        <w:p w14:paraId="29F6CDAC" w14:textId="691ED178"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4" w:history="1">
            <w:r w:rsidRPr="002E517E">
              <w:rPr>
                <w:rStyle w:val="Hyperlink"/>
                <w:noProof/>
                <w:lang w:val="en-US"/>
              </w:rPr>
              <w:t>4.</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Manual Control</w:t>
            </w:r>
            <w:r w:rsidRPr="002E517E">
              <w:rPr>
                <w:noProof/>
                <w:webHidden/>
              </w:rPr>
              <w:tab/>
            </w:r>
            <w:r w:rsidRPr="002E517E">
              <w:rPr>
                <w:noProof/>
                <w:webHidden/>
              </w:rPr>
              <w:fldChar w:fldCharType="begin"/>
            </w:r>
            <w:r w:rsidRPr="002E517E">
              <w:rPr>
                <w:noProof/>
                <w:webHidden/>
              </w:rPr>
              <w:instrText xml:space="preserve"> PAGEREF _Toc215043314 \h </w:instrText>
            </w:r>
            <w:r w:rsidRPr="002E517E">
              <w:rPr>
                <w:noProof/>
                <w:webHidden/>
              </w:rPr>
            </w:r>
            <w:r w:rsidRPr="002E517E">
              <w:rPr>
                <w:noProof/>
                <w:webHidden/>
              </w:rPr>
              <w:fldChar w:fldCharType="separate"/>
            </w:r>
            <w:r w:rsidR="004427D2">
              <w:rPr>
                <w:noProof/>
                <w:webHidden/>
              </w:rPr>
              <w:t>25</w:t>
            </w:r>
            <w:r w:rsidRPr="002E517E">
              <w:rPr>
                <w:noProof/>
                <w:webHidden/>
              </w:rPr>
              <w:fldChar w:fldCharType="end"/>
            </w:r>
          </w:hyperlink>
        </w:p>
        <w:p w14:paraId="7C3CFA4D" w14:textId="46E2EF25"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5" w:history="1">
            <w:r w:rsidRPr="002E517E">
              <w:rPr>
                <w:rStyle w:val="Hyperlink"/>
                <w:noProof/>
                <w:lang w:val="en-US"/>
              </w:rPr>
              <w:t>5.</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Logs</w:t>
            </w:r>
            <w:r w:rsidRPr="002E517E">
              <w:rPr>
                <w:noProof/>
                <w:webHidden/>
              </w:rPr>
              <w:tab/>
            </w:r>
            <w:r w:rsidRPr="002E517E">
              <w:rPr>
                <w:noProof/>
                <w:webHidden/>
              </w:rPr>
              <w:fldChar w:fldCharType="begin"/>
            </w:r>
            <w:r w:rsidRPr="002E517E">
              <w:rPr>
                <w:noProof/>
                <w:webHidden/>
              </w:rPr>
              <w:instrText xml:space="preserve"> PAGEREF _Toc215043315 \h </w:instrText>
            </w:r>
            <w:r w:rsidRPr="002E517E">
              <w:rPr>
                <w:noProof/>
                <w:webHidden/>
              </w:rPr>
            </w:r>
            <w:r w:rsidRPr="002E517E">
              <w:rPr>
                <w:noProof/>
                <w:webHidden/>
              </w:rPr>
              <w:fldChar w:fldCharType="separate"/>
            </w:r>
            <w:r w:rsidR="004427D2">
              <w:rPr>
                <w:noProof/>
                <w:webHidden/>
              </w:rPr>
              <w:t>26</w:t>
            </w:r>
            <w:r w:rsidRPr="002E517E">
              <w:rPr>
                <w:noProof/>
                <w:webHidden/>
              </w:rPr>
              <w:fldChar w:fldCharType="end"/>
            </w:r>
          </w:hyperlink>
        </w:p>
        <w:p w14:paraId="4A5B4C5D" w14:textId="2E230250"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6" w:history="1">
            <w:r w:rsidRPr="002E517E">
              <w:rPr>
                <w:rStyle w:val="Hyperlink"/>
                <w:noProof/>
                <w:lang w:val="en-US"/>
              </w:rPr>
              <w:t>6.</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Reports</w:t>
            </w:r>
            <w:r w:rsidRPr="002E517E">
              <w:rPr>
                <w:noProof/>
                <w:webHidden/>
              </w:rPr>
              <w:tab/>
            </w:r>
            <w:r w:rsidRPr="002E517E">
              <w:rPr>
                <w:noProof/>
                <w:webHidden/>
              </w:rPr>
              <w:fldChar w:fldCharType="begin"/>
            </w:r>
            <w:r w:rsidRPr="002E517E">
              <w:rPr>
                <w:noProof/>
                <w:webHidden/>
              </w:rPr>
              <w:instrText xml:space="preserve"> PAGEREF _Toc215043316 \h </w:instrText>
            </w:r>
            <w:r w:rsidRPr="002E517E">
              <w:rPr>
                <w:noProof/>
                <w:webHidden/>
              </w:rPr>
            </w:r>
            <w:r w:rsidRPr="002E517E">
              <w:rPr>
                <w:noProof/>
                <w:webHidden/>
              </w:rPr>
              <w:fldChar w:fldCharType="separate"/>
            </w:r>
            <w:r w:rsidR="004427D2">
              <w:rPr>
                <w:noProof/>
                <w:webHidden/>
              </w:rPr>
              <w:t>26</w:t>
            </w:r>
            <w:r w:rsidRPr="002E517E">
              <w:rPr>
                <w:noProof/>
                <w:webHidden/>
              </w:rPr>
              <w:fldChar w:fldCharType="end"/>
            </w:r>
          </w:hyperlink>
        </w:p>
        <w:p w14:paraId="2B8D774F" w14:textId="330C7E4C"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7" w:history="1">
            <w:r w:rsidRPr="002E517E">
              <w:rPr>
                <w:rStyle w:val="Hyperlink"/>
                <w:noProof/>
                <w:lang w:val="en-US"/>
              </w:rPr>
              <w:t>7.</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Config</w:t>
            </w:r>
            <w:r w:rsidRPr="002E517E">
              <w:rPr>
                <w:noProof/>
                <w:webHidden/>
              </w:rPr>
              <w:tab/>
            </w:r>
            <w:r w:rsidRPr="002E517E">
              <w:rPr>
                <w:noProof/>
                <w:webHidden/>
              </w:rPr>
              <w:fldChar w:fldCharType="begin"/>
            </w:r>
            <w:r w:rsidRPr="002E517E">
              <w:rPr>
                <w:noProof/>
                <w:webHidden/>
              </w:rPr>
              <w:instrText xml:space="preserve"> PAGEREF _Toc215043317 \h </w:instrText>
            </w:r>
            <w:r w:rsidRPr="002E517E">
              <w:rPr>
                <w:noProof/>
                <w:webHidden/>
              </w:rPr>
            </w:r>
            <w:r w:rsidRPr="002E517E">
              <w:rPr>
                <w:noProof/>
                <w:webHidden/>
              </w:rPr>
              <w:fldChar w:fldCharType="separate"/>
            </w:r>
            <w:r w:rsidR="004427D2">
              <w:rPr>
                <w:noProof/>
                <w:webHidden/>
              </w:rPr>
              <w:t>26</w:t>
            </w:r>
            <w:r w:rsidRPr="002E517E">
              <w:rPr>
                <w:noProof/>
                <w:webHidden/>
              </w:rPr>
              <w:fldChar w:fldCharType="end"/>
            </w:r>
          </w:hyperlink>
        </w:p>
        <w:p w14:paraId="6D26DE46" w14:textId="5B50AA23"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8" w:history="1">
            <w:r w:rsidRPr="002E517E">
              <w:rPr>
                <w:rStyle w:val="Hyperlink"/>
                <w:noProof/>
                <w:lang w:val="en-US"/>
              </w:rPr>
              <w:t>8.</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Users</w:t>
            </w:r>
            <w:r w:rsidRPr="002E517E">
              <w:rPr>
                <w:noProof/>
                <w:webHidden/>
              </w:rPr>
              <w:tab/>
            </w:r>
            <w:r w:rsidRPr="002E517E">
              <w:rPr>
                <w:noProof/>
                <w:webHidden/>
              </w:rPr>
              <w:fldChar w:fldCharType="begin"/>
            </w:r>
            <w:r w:rsidRPr="002E517E">
              <w:rPr>
                <w:noProof/>
                <w:webHidden/>
              </w:rPr>
              <w:instrText xml:space="preserve"> PAGEREF _Toc215043318 \h </w:instrText>
            </w:r>
            <w:r w:rsidRPr="002E517E">
              <w:rPr>
                <w:noProof/>
                <w:webHidden/>
              </w:rPr>
            </w:r>
            <w:r w:rsidRPr="002E517E">
              <w:rPr>
                <w:noProof/>
                <w:webHidden/>
              </w:rPr>
              <w:fldChar w:fldCharType="separate"/>
            </w:r>
            <w:r w:rsidR="004427D2">
              <w:rPr>
                <w:noProof/>
                <w:webHidden/>
              </w:rPr>
              <w:t>27</w:t>
            </w:r>
            <w:r w:rsidRPr="002E517E">
              <w:rPr>
                <w:noProof/>
                <w:webHidden/>
              </w:rPr>
              <w:fldChar w:fldCharType="end"/>
            </w:r>
          </w:hyperlink>
        </w:p>
        <w:p w14:paraId="072A15B3" w14:textId="3A386764" w:rsid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19" w:history="1">
            <w:r w:rsidRPr="002E517E">
              <w:rPr>
                <w:rStyle w:val="Hyperlink"/>
                <w:noProof/>
                <w:lang w:val="en-US"/>
              </w:rPr>
              <w:t>9.</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Notification</w:t>
            </w:r>
            <w:r w:rsidRPr="002E517E">
              <w:rPr>
                <w:noProof/>
                <w:webHidden/>
              </w:rPr>
              <w:tab/>
            </w:r>
            <w:r w:rsidRPr="002E517E">
              <w:rPr>
                <w:noProof/>
                <w:webHidden/>
              </w:rPr>
              <w:fldChar w:fldCharType="begin"/>
            </w:r>
            <w:r w:rsidRPr="002E517E">
              <w:rPr>
                <w:noProof/>
                <w:webHidden/>
              </w:rPr>
              <w:instrText xml:space="preserve"> PAGEREF _Toc215043319 \h </w:instrText>
            </w:r>
            <w:r w:rsidRPr="002E517E">
              <w:rPr>
                <w:noProof/>
                <w:webHidden/>
              </w:rPr>
            </w:r>
            <w:r w:rsidRPr="002E517E">
              <w:rPr>
                <w:noProof/>
                <w:webHidden/>
              </w:rPr>
              <w:fldChar w:fldCharType="separate"/>
            </w:r>
            <w:r w:rsidR="004427D2">
              <w:rPr>
                <w:noProof/>
                <w:webHidden/>
              </w:rPr>
              <w:t>27</w:t>
            </w:r>
            <w:r w:rsidRPr="002E517E">
              <w:rPr>
                <w:noProof/>
                <w:webHidden/>
              </w:rPr>
              <w:fldChar w:fldCharType="end"/>
            </w:r>
          </w:hyperlink>
        </w:p>
        <w:p w14:paraId="748F27A6" w14:textId="463163DC" w:rsidR="002E517E" w:rsidRDefault="002E517E" w:rsidP="002E517E">
          <w:pPr>
            <w:pStyle w:val="TOC1"/>
            <w:tabs>
              <w:tab w:val="clear" w:pos="630"/>
              <w:tab w:val="left" w:pos="540"/>
            </w:tabs>
            <w:rPr>
              <w:rFonts w:asciiTheme="minorHAnsi" w:eastAsiaTheme="minorEastAsia" w:hAnsiTheme="minorHAnsi" w:cstheme="minorBidi"/>
              <w:noProof/>
              <w:kern w:val="2"/>
              <w:sz w:val="24"/>
              <w:szCs w:val="24"/>
              <w:lang w:val="en-US"/>
              <w14:ligatures w14:val="standardContextual"/>
            </w:rPr>
          </w:pPr>
          <w:hyperlink w:anchor="_Toc215043320" w:history="1">
            <w:r w:rsidRPr="000F466F">
              <w:rPr>
                <w:rStyle w:val="Hyperlink"/>
                <w:b/>
                <w:bCs/>
                <w:noProof/>
                <w:lang w:val="en-US"/>
              </w:rPr>
              <w:t>V.</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Kế hoạch triển khai</w:t>
            </w:r>
            <w:r>
              <w:rPr>
                <w:noProof/>
                <w:webHidden/>
              </w:rPr>
              <w:tab/>
            </w:r>
            <w:r>
              <w:rPr>
                <w:noProof/>
                <w:webHidden/>
              </w:rPr>
              <w:fldChar w:fldCharType="begin"/>
            </w:r>
            <w:r>
              <w:rPr>
                <w:noProof/>
                <w:webHidden/>
              </w:rPr>
              <w:instrText xml:space="preserve"> PAGEREF _Toc215043320 \h </w:instrText>
            </w:r>
            <w:r>
              <w:rPr>
                <w:noProof/>
                <w:webHidden/>
              </w:rPr>
            </w:r>
            <w:r>
              <w:rPr>
                <w:noProof/>
                <w:webHidden/>
              </w:rPr>
              <w:fldChar w:fldCharType="separate"/>
            </w:r>
            <w:r w:rsidR="004427D2">
              <w:rPr>
                <w:noProof/>
                <w:webHidden/>
              </w:rPr>
              <w:t>28</w:t>
            </w:r>
            <w:r>
              <w:rPr>
                <w:noProof/>
                <w:webHidden/>
              </w:rPr>
              <w:fldChar w:fldCharType="end"/>
            </w:r>
          </w:hyperlink>
        </w:p>
        <w:p w14:paraId="32F11147" w14:textId="34FDF1AE" w:rsidR="002E517E" w:rsidRP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21" w:history="1">
            <w:r w:rsidRPr="002E517E">
              <w:rPr>
                <w:rStyle w:val="Hyperlink"/>
                <w:noProof/>
                <w:lang w:val="en-US"/>
              </w:rPr>
              <w:t>1.</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Phân chia công việc</w:t>
            </w:r>
            <w:r w:rsidRPr="002E517E">
              <w:rPr>
                <w:noProof/>
                <w:webHidden/>
              </w:rPr>
              <w:tab/>
            </w:r>
            <w:r w:rsidRPr="002E517E">
              <w:rPr>
                <w:noProof/>
                <w:webHidden/>
              </w:rPr>
              <w:fldChar w:fldCharType="begin"/>
            </w:r>
            <w:r w:rsidRPr="002E517E">
              <w:rPr>
                <w:noProof/>
                <w:webHidden/>
              </w:rPr>
              <w:instrText xml:space="preserve"> PAGEREF _Toc215043321 \h </w:instrText>
            </w:r>
            <w:r w:rsidRPr="002E517E">
              <w:rPr>
                <w:noProof/>
                <w:webHidden/>
              </w:rPr>
            </w:r>
            <w:r w:rsidRPr="002E517E">
              <w:rPr>
                <w:noProof/>
                <w:webHidden/>
              </w:rPr>
              <w:fldChar w:fldCharType="separate"/>
            </w:r>
            <w:r w:rsidR="004427D2">
              <w:rPr>
                <w:noProof/>
                <w:webHidden/>
              </w:rPr>
              <w:t>28</w:t>
            </w:r>
            <w:r w:rsidRPr="002E517E">
              <w:rPr>
                <w:noProof/>
                <w:webHidden/>
              </w:rPr>
              <w:fldChar w:fldCharType="end"/>
            </w:r>
          </w:hyperlink>
        </w:p>
        <w:p w14:paraId="6530A1F0" w14:textId="23FDDE6A" w:rsidR="002E517E" w:rsidRDefault="002E517E">
          <w:pPr>
            <w:pStyle w:val="TOC2"/>
            <w:rPr>
              <w:rFonts w:asciiTheme="minorHAnsi" w:eastAsiaTheme="minorEastAsia" w:hAnsiTheme="minorHAnsi" w:cstheme="minorBidi"/>
              <w:noProof/>
              <w:kern w:val="2"/>
              <w:szCs w:val="24"/>
              <w:lang w:val="en-US"/>
              <w14:ligatures w14:val="standardContextual"/>
            </w:rPr>
          </w:pPr>
          <w:hyperlink w:anchor="_Toc215043322" w:history="1">
            <w:r w:rsidRPr="002E517E">
              <w:rPr>
                <w:rStyle w:val="Hyperlink"/>
                <w:noProof/>
                <w:lang w:val="en-US"/>
              </w:rPr>
              <w:t>2.</w:t>
            </w:r>
            <w:r w:rsidRPr="002E517E">
              <w:rPr>
                <w:rFonts w:asciiTheme="minorHAnsi" w:eastAsiaTheme="minorEastAsia" w:hAnsiTheme="minorHAnsi" w:cstheme="minorBidi"/>
                <w:noProof/>
                <w:kern w:val="2"/>
                <w:szCs w:val="24"/>
                <w:lang w:val="en-US"/>
                <w14:ligatures w14:val="standardContextual"/>
              </w:rPr>
              <w:tab/>
            </w:r>
            <w:r w:rsidRPr="002E517E">
              <w:rPr>
                <w:rStyle w:val="Hyperlink"/>
                <w:noProof/>
                <w:lang w:val="en-US"/>
              </w:rPr>
              <w:t>Kế hoạch triển khai</w:t>
            </w:r>
            <w:r w:rsidRPr="002E517E">
              <w:rPr>
                <w:noProof/>
                <w:webHidden/>
              </w:rPr>
              <w:tab/>
            </w:r>
            <w:r w:rsidRPr="002E517E">
              <w:rPr>
                <w:noProof/>
                <w:webHidden/>
              </w:rPr>
              <w:fldChar w:fldCharType="begin"/>
            </w:r>
            <w:r w:rsidRPr="002E517E">
              <w:rPr>
                <w:noProof/>
                <w:webHidden/>
              </w:rPr>
              <w:instrText xml:space="preserve"> PAGEREF _Toc215043322 \h </w:instrText>
            </w:r>
            <w:r w:rsidRPr="002E517E">
              <w:rPr>
                <w:noProof/>
                <w:webHidden/>
              </w:rPr>
            </w:r>
            <w:r w:rsidRPr="002E517E">
              <w:rPr>
                <w:noProof/>
                <w:webHidden/>
              </w:rPr>
              <w:fldChar w:fldCharType="separate"/>
            </w:r>
            <w:r w:rsidR="004427D2">
              <w:rPr>
                <w:noProof/>
                <w:webHidden/>
              </w:rPr>
              <w:t>28</w:t>
            </w:r>
            <w:r w:rsidRPr="002E517E">
              <w:rPr>
                <w:noProof/>
                <w:webHidden/>
              </w:rPr>
              <w:fldChar w:fldCharType="end"/>
            </w:r>
          </w:hyperlink>
        </w:p>
        <w:p w14:paraId="15C16987" w14:textId="07A65949" w:rsidR="002E517E" w:rsidRDefault="002E517E" w:rsidP="002E517E">
          <w:pPr>
            <w:pStyle w:val="TOC1"/>
            <w:rPr>
              <w:rFonts w:asciiTheme="minorHAnsi" w:eastAsiaTheme="minorEastAsia" w:hAnsiTheme="minorHAnsi" w:cstheme="minorBidi"/>
              <w:noProof/>
              <w:kern w:val="2"/>
              <w:sz w:val="24"/>
              <w:szCs w:val="24"/>
              <w:lang w:val="en-US"/>
              <w14:ligatures w14:val="standardContextual"/>
            </w:rPr>
          </w:pPr>
          <w:hyperlink w:anchor="_Toc215043323" w:history="1">
            <w:r w:rsidRPr="000F466F">
              <w:rPr>
                <w:rStyle w:val="Hyperlink"/>
                <w:b/>
                <w:bCs/>
                <w:noProof/>
                <w:lang w:val="en-US"/>
              </w:rPr>
              <w:t>VI.</w:t>
            </w:r>
            <w:r>
              <w:rPr>
                <w:rFonts w:asciiTheme="minorHAnsi" w:eastAsiaTheme="minorEastAsia" w:hAnsiTheme="minorHAnsi" w:cstheme="minorBidi"/>
                <w:noProof/>
                <w:kern w:val="2"/>
                <w:sz w:val="24"/>
                <w:szCs w:val="24"/>
                <w:lang w:val="en-US"/>
                <w14:ligatures w14:val="standardContextual"/>
              </w:rPr>
              <w:tab/>
            </w:r>
            <w:r w:rsidRPr="000F466F">
              <w:rPr>
                <w:rStyle w:val="Hyperlink"/>
                <w:b/>
                <w:bCs/>
                <w:noProof/>
                <w:lang w:val="en-US"/>
              </w:rPr>
              <w:t>Kết luận</w:t>
            </w:r>
            <w:r>
              <w:rPr>
                <w:noProof/>
                <w:webHidden/>
              </w:rPr>
              <w:tab/>
            </w:r>
            <w:r>
              <w:rPr>
                <w:noProof/>
                <w:webHidden/>
              </w:rPr>
              <w:fldChar w:fldCharType="begin"/>
            </w:r>
            <w:r>
              <w:rPr>
                <w:noProof/>
                <w:webHidden/>
              </w:rPr>
              <w:instrText xml:space="preserve"> PAGEREF _Toc215043323 \h </w:instrText>
            </w:r>
            <w:r>
              <w:rPr>
                <w:noProof/>
                <w:webHidden/>
              </w:rPr>
            </w:r>
            <w:r>
              <w:rPr>
                <w:noProof/>
                <w:webHidden/>
              </w:rPr>
              <w:fldChar w:fldCharType="separate"/>
            </w:r>
            <w:r w:rsidR="004427D2">
              <w:rPr>
                <w:noProof/>
                <w:webHidden/>
              </w:rPr>
              <w:t>29</w:t>
            </w:r>
            <w:r>
              <w:rPr>
                <w:noProof/>
                <w:webHidden/>
              </w:rPr>
              <w:fldChar w:fldCharType="end"/>
            </w:r>
          </w:hyperlink>
        </w:p>
        <w:p w14:paraId="218F5EB4" w14:textId="37FA24C1" w:rsidR="002E517E" w:rsidRDefault="002E517E">
          <w:r>
            <w:rPr>
              <w:sz w:val="28"/>
            </w:rPr>
            <w:fldChar w:fldCharType="end"/>
          </w:r>
        </w:p>
      </w:sdtContent>
    </w:sdt>
    <w:p w14:paraId="24ADBA8E" w14:textId="77777777" w:rsidR="0066020E" w:rsidRDefault="0066020E" w:rsidP="00840FD3">
      <w:pPr>
        <w:rPr>
          <w:sz w:val="26"/>
          <w:szCs w:val="26"/>
          <w:lang w:val="en-US"/>
        </w:rPr>
      </w:pPr>
    </w:p>
    <w:p w14:paraId="5AEBBC3C" w14:textId="77777777" w:rsidR="0066020E" w:rsidRDefault="0066020E" w:rsidP="00840FD3">
      <w:pPr>
        <w:rPr>
          <w:sz w:val="26"/>
          <w:szCs w:val="26"/>
          <w:lang w:val="en-US"/>
        </w:rPr>
      </w:pPr>
    </w:p>
    <w:p w14:paraId="64450ED4" w14:textId="77777777" w:rsidR="0066020E" w:rsidRDefault="0066020E" w:rsidP="00840FD3">
      <w:pPr>
        <w:rPr>
          <w:sz w:val="26"/>
          <w:szCs w:val="26"/>
          <w:lang w:val="en-US"/>
        </w:rPr>
      </w:pPr>
    </w:p>
    <w:p w14:paraId="4489E305" w14:textId="77777777" w:rsidR="0066020E" w:rsidRDefault="0066020E" w:rsidP="00840FD3">
      <w:pPr>
        <w:rPr>
          <w:sz w:val="26"/>
          <w:szCs w:val="26"/>
          <w:lang w:val="en-US"/>
        </w:rPr>
      </w:pPr>
    </w:p>
    <w:p w14:paraId="6D2294A6" w14:textId="77777777" w:rsidR="0066020E" w:rsidRDefault="0066020E" w:rsidP="00840FD3">
      <w:pPr>
        <w:rPr>
          <w:sz w:val="26"/>
          <w:szCs w:val="26"/>
          <w:lang w:val="en-US"/>
        </w:rPr>
      </w:pPr>
    </w:p>
    <w:p w14:paraId="3A2565A1" w14:textId="77777777" w:rsidR="0066020E" w:rsidRDefault="0066020E" w:rsidP="00840FD3">
      <w:pPr>
        <w:rPr>
          <w:sz w:val="26"/>
          <w:szCs w:val="26"/>
          <w:lang w:val="en-US"/>
        </w:rPr>
      </w:pPr>
    </w:p>
    <w:p w14:paraId="31195FB1" w14:textId="77777777" w:rsidR="009A2006" w:rsidRDefault="009A2006" w:rsidP="00840FD3">
      <w:pPr>
        <w:rPr>
          <w:sz w:val="26"/>
          <w:szCs w:val="26"/>
          <w:lang w:val="en-US"/>
        </w:rPr>
        <w:sectPr w:rsidR="009A2006" w:rsidSect="004C2B8D">
          <w:headerReference w:type="default" r:id="rId11"/>
          <w:type w:val="continuous"/>
          <w:pgSz w:w="11920" w:h="16850"/>
          <w:pgMar w:top="835" w:right="1440" w:bottom="864" w:left="1440" w:header="720" w:footer="720" w:gutter="0"/>
          <w:pgNumType w:start="1"/>
          <w:cols w:space="720"/>
        </w:sectPr>
      </w:pPr>
    </w:p>
    <w:p w14:paraId="26F4C5C3" w14:textId="77777777" w:rsidR="004C2B8D" w:rsidRDefault="004C2B8D" w:rsidP="004C2B8D">
      <w:pPr>
        <w:spacing w:line="276" w:lineRule="auto"/>
        <w:outlineLvl w:val="0"/>
        <w:rPr>
          <w:b/>
          <w:bCs/>
          <w:sz w:val="28"/>
          <w:szCs w:val="28"/>
          <w:lang w:val="en-US"/>
        </w:rPr>
        <w:sectPr w:rsidR="004C2B8D" w:rsidSect="004C2B8D">
          <w:headerReference w:type="default" r:id="rId12"/>
          <w:footerReference w:type="default" r:id="rId13"/>
          <w:type w:val="continuous"/>
          <w:pgSz w:w="11920" w:h="16850"/>
          <w:pgMar w:top="835" w:right="1440" w:bottom="864" w:left="1440" w:header="720" w:footer="720" w:gutter="0"/>
          <w:pgNumType w:start="1"/>
          <w:cols w:space="720"/>
        </w:sectPr>
      </w:pPr>
    </w:p>
    <w:p w14:paraId="38167394" w14:textId="77777777" w:rsidR="004C2B8D" w:rsidRDefault="004C2B8D" w:rsidP="004C2B8D">
      <w:pPr>
        <w:spacing w:line="276" w:lineRule="auto"/>
        <w:outlineLvl w:val="0"/>
        <w:rPr>
          <w:b/>
          <w:bCs/>
          <w:sz w:val="28"/>
          <w:szCs w:val="28"/>
          <w:lang w:val="en-US"/>
        </w:rPr>
        <w:sectPr w:rsidR="004C2B8D" w:rsidSect="004C2B8D">
          <w:type w:val="continuous"/>
          <w:pgSz w:w="11920" w:h="16850"/>
          <w:pgMar w:top="835" w:right="1440" w:bottom="864" w:left="1440" w:header="720" w:footer="720" w:gutter="0"/>
          <w:pgNumType w:start="1"/>
          <w:cols w:space="720"/>
        </w:sectPr>
      </w:pPr>
    </w:p>
    <w:p w14:paraId="7295CE60" w14:textId="77777777" w:rsidR="004C2B8D" w:rsidRPr="004C2B8D" w:rsidRDefault="004C2B8D" w:rsidP="004C2B8D">
      <w:pPr>
        <w:spacing w:line="276" w:lineRule="auto"/>
        <w:outlineLvl w:val="0"/>
        <w:rPr>
          <w:b/>
          <w:bCs/>
          <w:sz w:val="28"/>
          <w:szCs w:val="28"/>
          <w:lang w:val="en-US"/>
        </w:rPr>
        <w:sectPr w:rsidR="004C2B8D" w:rsidRPr="004C2B8D" w:rsidSect="004C2B8D">
          <w:type w:val="continuous"/>
          <w:pgSz w:w="11920" w:h="16850"/>
          <w:pgMar w:top="835" w:right="1440" w:bottom="864" w:left="1440" w:header="720" w:footer="720" w:gutter="0"/>
          <w:pgNumType w:start="1"/>
          <w:cols w:space="720"/>
        </w:sectPr>
      </w:pPr>
    </w:p>
    <w:p w14:paraId="781B3A6C" w14:textId="77777777" w:rsidR="004C2B8D" w:rsidRPr="004C2B8D" w:rsidRDefault="004C2B8D" w:rsidP="004C2B8D">
      <w:pPr>
        <w:spacing w:line="276" w:lineRule="auto"/>
        <w:outlineLvl w:val="0"/>
        <w:rPr>
          <w:b/>
          <w:bCs/>
          <w:sz w:val="28"/>
          <w:szCs w:val="28"/>
          <w:lang w:val="en-US"/>
        </w:rPr>
        <w:sectPr w:rsidR="004C2B8D" w:rsidRPr="004C2B8D" w:rsidSect="002C43FA">
          <w:type w:val="continuous"/>
          <w:pgSz w:w="11920" w:h="16850"/>
          <w:pgMar w:top="835" w:right="1440" w:bottom="864" w:left="1440" w:header="720" w:footer="720" w:gutter="0"/>
          <w:cols w:space="720"/>
        </w:sectPr>
      </w:pPr>
    </w:p>
    <w:p w14:paraId="2DD8DAE5" w14:textId="205E1302" w:rsidR="0066020E" w:rsidRPr="00F87819" w:rsidRDefault="0066020E">
      <w:pPr>
        <w:pStyle w:val="ListParagraph"/>
        <w:numPr>
          <w:ilvl w:val="0"/>
          <w:numId w:val="1"/>
        </w:numPr>
        <w:spacing w:line="276" w:lineRule="auto"/>
        <w:ind w:left="720" w:hanging="360"/>
        <w:outlineLvl w:val="0"/>
        <w:rPr>
          <w:b/>
          <w:bCs/>
          <w:sz w:val="28"/>
          <w:szCs w:val="28"/>
          <w:lang w:val="en-US"/>
        </w:rPr>
      </w:pPr>
      <w:bookmarkStart w:id="0" w:name="_Toc215043298"/>
      <w:r w:rsidRPr="00F87819">
        <w:rPr>
          <w:b/>
          <w:bCs/>
          <w:sz w:val="28"/>
          <w:szCs w:val="28"/>
          <w:lang w:val="en-US"/>
        </w:rPr>
        <w:lastRenderedPageBreak/>
        <w:t>Giới thiệu đề tài</w:t>
      </w:r>
      <w:bookmarkEnd w:id="0"/>
    </w:p>
    <w:p w14:paraId="68891DDC" w14:textId="707B3307" w:rsidR="0066020E" w:rsidRPr="00F87819" w:rsidRDefault="0066020E">
      <w:pPr>
        <w:pStyle w:val="ListParagraph"/>
        <w:numPr>
          <w:ilvl w:val="0"/>
          <w:numId w:val="2"/>
        </w:numPr>
        <w:spacing w:line="276" w:lineRule="auto"/>
        <w:outlineLvl w:val="1"/>
        <w:rPr>
          <w:b/>
          <w:bCs/>
          <w:sz w:val="26"/>
          <w:szCs w:val="26"/>
          <w:lang w:val="en-US"/>
        </w:rPr>
      </w:pPr>
      <w:bookmarkStart w:id="1" w:name="_Toc215043299"/>
      <w:r w:rsidRPr="00F87819">
        <w:rPr>
          <w:b/>
          <w:bCs/>
          <w:sz w:val="26"/>
          <w:szCs w:val="26"/>
          <w:lang w:val="en-US"/>
        </w:rPr>
        <w:t>Mô tả dự án</w:t>
      </w:r>
      <w:bookmarkEnd w:id="1"/>
    </w:p>
    <w:p w14:paraId="570C1C88" w14:textId="7F590E68" w:rsidR="0066020E" w:rsidRDefault="0066020E" w:rsidP="0066020E">
      <w:pPr>
        <w:spacing w:line="276" w:lineRule="auto"/>
        <w:ind w:firstLine="360"/>
        <w:rPr>
          <w:sz w:val="26"/>
          <w:szCs w:val="26"/>
          <w:lang w:val="en-US"/>
        </w:rPr>
      </w:pPr>
      <w:r w:rsidRPr="0066020E">
        <w:rPr>
          <w:sz w:val="26"/>
          <w:szCs w:val="26"/>
        </w:rPr>
        <w:t>Dự án này nhằm xây dựng một hệ thống tưới cây tự động sử dụng vi điều khiển ESP32 kết hợp AI phân tích dữ liệu thời tiết. Dự án được thiết kế nhằm mang lại giải pháp nông nghiệp thông minh, hiện đại và hiệu quả. Hệ thống sử dụng ESP32 làm bộ xử lý trung tâm, kết nối với các cảm biến môi trường như cảm biến độ ẩm đất, cảm biến nhiệt độ và độ ẩm không khí để thu thập dữ liệu theo thời gian thực. Các dữ liệu này sẽ được truyền về hệ thống Backend để lưu trữ, phân tích và đưa ra quyết định tưới tiêu phù hợp</w:t>
      </w:r>
    </w:p>
    <w:p w14:paraId="4328B74B" w14:textId="7510DCC2" w:rsidR="0066020E" w:rsidRDefault="0066020E" w:rsidP="0066020E">
      <w:pPr>
        <w:spacing w:line="276" w:lineRule="auto"/>
        <w:ind w:firstLine="360"/>
        <w:rPr>
          <w:sz w:val="26"/>
          <w:szCs w:val="26"/>
          <w:lang w:val="en-US"/>
        </w:rPr>
      </w:pPr>
      <w:r w:rsidRPr="0066020E">
        <w:rPr>
          <w:sz w:val="26"/>
          <w:szCs w:val="26"/>
        </w:rPr>
        <w:t>Điểm đặc biệt của dự án là việc tích hợp AI phân tích dữ liệu thời tiết. AI sẽ dự đoán điều kiện điều kiện khí hậu trong tương lai từ đó xây dựng lịch tưới tự động tối ưu cho từng tuần. Điều này giúp hạn chế tình trạng tưới thừa khi sắp có mưa hoặc thiếu nước khi thời tiết khô hạn kéo dài</w:t>
      </w:r>
    </w:p>
    <w:p w14:paraId="362948F6" w14:textId="29E5276D" w:rsidR="0066020E" w:rsidRDefault="0066020E" w:rsidP="0066020E">
      <w:pPr>
        <w:spacing w:line="276" w:lineRule="auto"/>
        <w:ind w:firstLine="360"/>
        <w:rPr>
          <w:sz w:val="26"/>
          <w:szCs w:val="26"/>
          <w:lang w:val="en-US"/>
        </w:rPr>
      </w:pPr>
      <w:r w:rsidRPr="0066020E">
        <w:rPr>
          <w:sz w:val="26"/>
          <w:szCs w:val="26"/>
        </w:rPr>
        <w:t>Ngoài ra, hệ thống còn cung cấp giao diện web trực quan phát triển bằng ReactJS, cho phép người dùng theo dõi trạng thái thiết bị, lịch tưới, dữ liệu cảm biến và can thiệp thủ công khi cần thiết. Phần Backend được xây dựng trên NodeJS với ExpressJS, kết nối với cơ sở dữ liệu MongoDB Atlas để lưu trữ thông tin. Nhờ đó, toàn bộ hệ thống hoạt động dựa trên mô hình IoT kết hợp AI, vừa tự động vừa cho phép giám sát và điều khiển từ xa thông qua Internet.</w:t>
      </w:r>
    </w:p>
    <w:p w14:paraId="1D0EE917" w14:textId="5DC0469F" w:rsidR="0066020E" w:rsidRDefault="00212DE6">
      <w:pPr>
        <w:pStyle w:val="ListParagraph"/>
        <w:numPr>
          <w:ilvl w:val="0"/>
          <w:numId w:val="2"/>
        </w:numPr>
        <w:spacing w:line="276" w:lineRule="auto"/>
        <w:outlineLvl w:val="1"/>
        <w:rPr>
          <w:b/>
          <w:bCs/>
          <w:sz w:val="26"/>
          <w:szCs w:val="26"/>
          <w:lang w:val="en-US"/>
        </w:rPr>
      </w:pPr>
      <w:bookmarkStart w:id="2" w:name="_Toc215043300"/>
      <w:r>
        <w:rPr>
          <w:b/>
          <w:bCs/>
          <w:sz w:val="26"/>
          <w:szCs w:val="26"/>
          <w:lang w:val="en-US"/>
        </w:rPr>
        <w:t>Mục tiêu và phạm vi của hệ thống</w:t>
      </w:r>
      <w:bookmarkEnd w:id="2"/>
    </w:p>
    <w:p w14:paraId="6B323D60" w14:textId="50763EBC" w:rsidR="00212DE6" w:rsidRPr="003A6230" w:rsidRDefault="00212DE6">
      <w:pPr>
        <w:pStyle w:val="ListParagraph"/>
        <w:numPr>
          <w:ilvl w:val="1"/>
          <w:numId w:val="2"/>
        </w:numPr>
        <w:spacing w:line="276" w:lineRule="auto"/>
        <w:rPr>
          <w:sz w:val="26"/>
          <w:szCs w:val="26"/>
          <w:lang w:val="en-US"/>
        </w:rPr>
      </w:pPr>
      <w:r>
        <w:rPr>
          <w:sz w:val="26"/>
          <w:szCs w:val="26"/>
          <w:lang w:val="en-US"/>
        </w:rPr>
        <w:t>Mục tiêu hệ thống</w:t>
      </w:r>
    </w:p>
    <w:p w14:paraId="122E23D5" w14:textId="77777777" w:rsidR="00212DE6" w:rsidRPr="00212DE6" w:rsidRDefault="00212DE6">
      <w:pPr>
        <w:pStyle w:val="ListParagraph"/>
        <w:numPr>
          <w:ilvl w:val="0"/>
          <w:numId w:val="15"/>
        </w:numPr>
        <w:spacing w:line="276" w:lineRule="auto"/>
        <w:rPr>
          <w:sz w:val="26"/>
          <w:szCs w:val="26"/>
          <w:lang w:val="en-US"/>
        </w:rPr>
      </w:pPr>
      <w:r w:rsidRPr="00212DE6">
        <w:rPr>
          <w:b/>
          <w:bCs/>
          <w:sz w:val="26"/>
          <w:szCs w:val="26"/>
          <w:lang w:val="en-US"/>
        </w:rPr>
        <w:t>Vấn đề thực tế cần giải quyết:</w:t>
      </w:r>
      <w:r w:rsidRPr="00212DE6">
        <w:rPr>
          <w:sz w:val="26"/>
          <w:szCs w:val="26"/>
          <w:lang w:val="en-US"/>
        </w:rPr>
        <w:t xml:space="preserve"> Trong canh tác truyền thống, người nông </w:t>
      </w:r>
    </w:p>
    <w:p w14:paraId="0F21539C" w14:textId="77777777" w:rsidR="00212DE6" w:rsidRPr="00212DE6" w:rsidRDefault="00212DE6" w:rsidP="00212DE6">
      <w:pPr>
        <w:spacing w:line="276" w:lineRule="auto"/>
        <w:ind w:left="720" w:firstLine="360"/>
        <w:rPr>
          <w:sz w:val="26"/>
          <w:szCs w:val="26"/>
          <w:lang w:val="en-US"/>
        </w:rPr>
      </w:pPr>
      <w:r w:rsidRPr="00212DE6">
        <w:rPr>
          <w:sz w:val="26"/>
          <w:szCs w:val="26"/>
          <w:lang w:val="en-US"/>
        </w:rPr>
        <w:t xml:space="preserve">dân phải kiểm tra thủ công các yếu tố môi trường như độ ẩm đất, nhiệt độ. </w:t>
      </w:r>
    </w:p>
    <w:p w14:paraId="0C91481D" w14:textId="77777777" w:rsidR="00212DE6" w:rsidRPr="00212DE6" w:rsidRDefault="00212DE6" w:rsidP="00212DE6">
      <w:pPr>
        <w:spacing w:line="276" w:lineRule="auto"/>
        <w:ind w:firstLine="720"/>
        <w:rPr>
          <w:sz w:val="26"/>
          <w:szCs w:val="26"/>
          <w:lang w:val="en-US"/>
        </w:rPr>
      </w:pPr>
      <w:r>
        <w:rPr>
          <w:sz w:val="26"/>
          <w:szCs w:val="26"/>
          <w:lang w:val="en-US"/>
        </w:rPr>
        <w:t xml:space="preserve">      </w:t>
      </w:r>
      <w:r w:rsidRPr="00212DE6">
        <w:rPr>
          <w:sz w:val="26"/>
          <w:szCs w:val="26"/>
          <w:lang w:val="en-US"/>
        </w:rPr>
        <w:t xml:space="preserve">Công việc này không chỉ tốn công sức mà còn thiếu chính xác, thường dẫn </w:t>
      </w:r>
    </w:p>
    <w:p w14:paraId="3C883C1B" w14:textId="77777777" w:rsidR="00212DE6" w:rsidRPr="00212DE6" w:rsidRDefault="00212DE6" w:rsidP="00212DE6">
      <w:pPr>
        <w:pStyle w:val="ListParagraph"/>
        <w:spacing w:line="276" w:lineRule="auto"/>
        <w:ind w:left="1080" w:firstLine="0"/>
        <w:rPr>
          <w:sz w:val="26"/>
          <w:szCs w:val="26"/>
          <w:lang w:val="en-US"/>
        </w:rPr>
      </w:pPr>
      <w:r w:rsidRPr="00212DE6">
        <w:rPr>
          <w:sz w:val="26"/>
          <w:szCs w:val="26"/>
          <w:lang w:val="en-US"/>
        </w:rPr>
        <w:t xml:space="preserve">đến tình trạng tưới nước không hợp lý: tưới quá ít làm cây khô héo, hoặc </w:t>
      </w:r>
    </w:p>
    <w:p w14:paraId="51769ACB" w14:textId="77777777" w:rsidR="00212DE6" w:rsidRDefault="00212DE6" w:rsidP="00212DE6">
      <w:pPr>
        <w:pStyle w:val="ListParagraph"/>
        <w:spacing w:line="276" w:lineRule="auto"/>
        <w:ind w:left="1080" w:firstLine="0"/>
        <w:rPr>
          <w:sz w:val="26"/>
          <w:szCs w:val="26"/>
          <w:lang w:val="en-US"/>
        </w:rPr>
      </w:pPr>
      <w:r w:rsidRPr="00212DE6">
        <w:rPr>
          <w:sz w:val="26"/>
          <w:szCs w:val="26"/>
          <w:lang w:val="en-US"/>
        </w:rPr>
        <w:t>tưới quá nhiều gây lãng phí nước và làm úng rễ cây</w:t>
      </w:r>
    </w:p>
    <w:p w14:paraId="4E1D466C" w14:textId="77777777" w:rsidR="00212DE6" w:rsidRPr="00212DE6" w:rsidRDefault="00212DE6">
      <w:pPr>
        <w:pStyle w:val="ListParagraph"/>
        <w:numPr>
          <w:ilvl w:val="0"/>
          <w:numId w:val="15"/>
        </w:numPr>
        <w:spacing w:line="276" w:lineRule="auto"/>
        <w:rPr>
          <w:sz w:val="26"/>
          <w:szCs w:val="26"/>
          <w:lang w:val="en-US"/>
        </w:rPr>
      </w:pPr>
      <w:r w:rsidRPr="00212DE6">
        <w:rPr>
          <w:b/>
          <w:bCs/>
          <w:sz w:val="26"/>
          <w:szCs w:val="26"/>
          <w:lang w:val="en-US"/>
        </w:rPr>
        <w:t>Mục tiêu của hệ thống IoT:</w:t>
      </w:r>
      <w:r>
        <w:rPr>
          <w:sz w:val="26"/>
          <w:szCs w:val="26"/>
          <w:lang w:val="en-US"/>
        </w:rPr>
        <w:t xml:space="preserve"> </w:t>
      </w:r>
      <w:r w:rsidRPr="00212DE6">
        <w:rPr>
          <w:sz w:val="26"/>
          <w:szCs w:val="26"/>
          <w:lang w:val="en-US"/>
        </w:rPr>
        <w:t xml:space="preserve">Dự án được xây dựng nhằm mang lại một </w:t>
      </w:r>
    </w:p>
    <w:p w14:paraId="54236D8E" w14:textId="77777777" w:rsidR="00212DE6" w:rsidRPr="00212DE6" w:rsidRDefault="00212DE6" w:rsidP="00212DE6">
      <w:pPr>
        <w:pStyle w:val="ListParagraph"/>
        <w:spacing w:line="276" w:lineRule="auto"/>
        <w:ind w:left="1080" w:firstLine="0"/>
        <w:rPr>
          <w:sz w:val="26"/>
          <w:szCs w:val="26"/>
          <w:lang w:val="en-US"/>
        </w:rPr>
      </w:pPr>
      <w:r w:rsidRPr="00212DE6">
        <w:rPr>
          <w:sz w:val="26"/>
          <w:szCs w:val="26"/>
          <w:lang w:val="en-US"/>
        </w:rPr>
        <w:t xml:space="preserve">giải pháp nông nghiệp thông minh, hiện đại và hiệu quả thông qua các </w:t>
      </w:r>
    </w:p>
    <w:p w14:paraId="6E2ED5FF" w14:textId="77777777" w:rsidR="00212DE6" w:rsidRDefault="00212DE6" w:rsidP="00212DE6">
      <w:pPr>
        <w:pStyle w:val="ListParagraph"/>
        <w:spacing w:line="276" w:lineRule="auto"/>
        <w:ind w:left="1080" w:firstLine="0"/>
        <w:rPr>
          <w:sz w:val="26"/>
          <w:szCs w:val="26"/>
          <w:lang w:val="en-US"/>
        </w:rPr>
      </w:pPr>
      <w:r w:rsidRPr="00212DE6">
        <w:rPr>
          <w:sz w:val="26"/>
          <w:szCs w:val="26"/>
          <w:lang w:val="en-US"/>
        </w:rPr>
        <w:t>mục tiêu cụ thể sau</w:t>
      </w:r>
      <w:r>
        <w:rPr>
          <w:sz w:val="26"/>
          <w:szCs w:val="26"/>
          <w:lang w:val="en-US"/>
        </w:rPr>
        <w:t>:</w:t>
      </w:r>
    </w:p>
    <w:p w14:paraId="15D489AE" w14:textId="77777777" w:rsidR="00212DE6" w:rsidRPr="00212DE6" w:rsidRDefault="00212DE6">
      <w:pPr>
        <w:pStyle w:val="ListParagraph"/>
        <w:numPr>
          <w:ilvl w:val="0"/>
          <w:numId w:val="16"/>
        </w:numPr>
        <w:spacing w:line="276" w:lineRule="auto"/>
        <w:rPr>
          <w:sz w:val="26"/>
          <w:szCs w:val="26"/>
          <w:lang w:val="en-US"/>
        </w:rPr>
      </w:pPr>
      <w:r w:rsidRPr="00212DE6">
        <w:rPr>
          <w:sz w:val="26"/>
          <w:szCs w:val="26"/>
          <w:lang w:val="en-US"/>
        </w:rPr>
        <w:t xml:space="preserve">Tự động hóa giám sát và điều khiển: Hệ thống sẽ tự động thu </w:t>
      </w:r>
    </w:p>
    <w:p w14:paraId="15B29D5F"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thập dữ liệu môi trường theo thời gian thực (nhiệt độ, độ ẩm không </w:t>
      </w:r>
    </w:p>
    <w:p w14:paraId="004C1218"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khí, áp suất, độ ẩm đất). Dựa trên các ngưỡng được cài đặt, hệ</w:t>
      </w:r>
    </w:p>
    <w:p w14:paraId="015EC843" w14:textId="77777777" w:rsidR="00212DE6" w:rsidRDefault="00212DE6" w:rsidP="00212DE6">
      <w:pPr>
        <w:pStyle w:val="ListParagraph"/>
        <w:spacing w:line="276" w:lineRule="auto"/>
        <w:ind w:left="1800" w:firstLine="0"/>
        <w:rPr>
          <w:sz w:val="26"/>
          <w:szCs w:val="26"/>
          <w:lang w:val="en-US"/>
        </w:rPr>
      </w:pPr>
      <w:r w:rsidRPr="00212DE6">
        <w:rPr>
          <w:sz w:val="26"/>
          <w:szCs w:val="26"/>
          <w:lang w:val="en-US"/>
        </w:rPr>
        <w:t>thống sẽ tự động bật/tắt bơm tưới.</w:t>
      </w:r>
    </w:p>
    <w:p w14:paraId="2C3565E5" w14:textId="77777777" w:rsidR="00212DE6" w:rsidRPr="00212DE6" w:rsidRDefault="00212DE6">
      <w:pPr>
        <w:pStyle w:val="ListParagraph"/>
        <w:numPr>
          <w:ilvl w:val="0"/>
          <w:numId w:val="16"/>
        </w:numPr>
        <w:spacing w:line="276" w:lineRule="auto"/>
        <w:rPr>
          <w:sz w:val="26"/>
          <w:szCs w:val="26"/>
          <w:lang w:val="en-US"/>
        </w:rPr>
      </w:pPr>
      <w:r w:rsidRPr="00212DE6">
        <w:rPr>
          <w:sz w:val="26"/>
          <w:szCs w:val="26"/>
          <w:lang w:val="en-US"/>
        </w:rPr>
        <w:t xml:space="preserve">Tối ưu hóa việc tưới tiêu bằng AI: Điểm đặc biệt của dự án là </w:t>
      </w:r>
    </w:p>
    <w:p w14:paraId="1792C2D8"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tích hợp trí tuệ nhân tạo (AI) để phân tích và dự đoán điều kiện thời </w:t>
      </w:r>
    </w:p>
    <w:p w14:paraId="74499D8D"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tiết , cụ thể là khả năng mưa trong 60 phút tới. Dựa vào dự báo này, </w:t>
      </w:r>
    </w:p>
    <w:p w14:paraId="472E1632"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hệ thống sẽ tự động điều chỉnh lịch tưới để tránh tưới thừa khi sắp </w:t>
      </w:r>
    </w:p>
    <w:p w14:paraId="4E164C43" w14:textId="77777777" w:rsidR="00212DE6" w:rsidRDefault="00212DE6" w:rsidP="00212DE6">
      <w:pPr>
        <w:pStyle w:val="ListParagraph"/>
        <w:spacing w:line="276" w:lineRule="auto"/>
        <w:ind w:left="1800" w:firstLine="0"/>
        <w:rPr>
          <w:sz w:val="26"/>
          <w:szCs w:val="26"/>
          <w:lang w:val="en-US"/>
        </w:rPr>
      </w:pPr>
      <w:r w:rsidRPr="00212DE6">
        <w:rPr>
          <w:sz w:val="26"/>
          <w:szCs w:val="26"/>
          <w:lang w:val="en-US"/>
        </w:rPr>
        <w:t>có mưa, giúp tiết kiệm nước và bảo vệ cây trồng</w:t>
      </w:r>
    </w:p>
    <w:p w14:paraId="487886D9" w14:textId="77777777" w:rsidR="00212DE6" w:rsidRPr="00212DE6" w:rsidRDefault="00212DE6">
      <w:pPr>
        <w:pStyle w:val="ListParagraph"/>
        <w:numPr>
          <w:ilvl w:val="0"/>
          <w:numId w:val="16"/>
        </w:numPr>
        <w:spacing w:line="276" w:lineRule="auto"/>
        <w:rPr>
          <w:sz w:val="26"/>
          <w:szCs w:val="26"/>
          <w:lang w:val="en-US"/>
        </w:rPr>
      </w:pPr>
      <w:r w:rsidRPr="00212DE6">
        <w:rPr>
          <w:sz w:val="26"/>
          <w:szCs w:val="26"/>
          <w:lang w:val="en-US"/>
        </w:rPr>
        <w:t xml:space="preserve">Giám sát và tương tác từ xa: Cung cấp một giao diện web trực </w:t>
      </w:r>
    </w:p>
    <w:p w14:paraId="52DA0ADF"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quan, cho phép người dùng theo dõi trạng thái hệ thống, xem dữ</w:t>
      </w:r>
    </w:p>
    <w:p w14:paraId="11DFF743"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liệu lịch sử và can thiệp điều khiển thủ công từ bất kỳ đâu có kết </w:t>
      </w:r>
    </w:p>
    <w:p w14:paraId="581D8E8B" w14:textId="77777777" w:rsidR="00212DE6" w:rsidRDefault="00212DE6" w:rsidP="00212DE6">
      <w:pPr>
        <w:spacing w:line="276" w:lineRule="auto"/>
        <w:ind w:left="1080" w:firstLine="720"/>
        <w:rPr>
          <w:sz w:val="26"/>
          <w:szCs w:val="26"/>
          <w:lang w:val="en-US"/>
        </w:rPr>
      </w:pPr>
      <w:r w:rsidRPr="00212DE6">
        <w:rPr>
          <w:sz w:val="26"/>
          <w:szCs w:val="26"/>
          <w:lang w:val="en-US"/>
        </w:rPr>
        <w:t>nối internet.</w:t>
      </w:r>
    </w:p>
    <w:p w14:paraId="280991E1" w14:textId="77777777" w:rsidR="00212DE6" w:rsidRPr="00212DE6" w:rsidRDefault="00212DE6" w:rsidP="00212DE6">
      <w:pPr>
        <w:spacing w:line="276" w:lineRule="auto"/>
        <w:rPr>
          <w:b/>
          <w:bCs/>
          <w:sz w:val="26"/>
          <w:szCs w:val="26"/>
          <w:lang w:val="en-US"/>
        </w:rPr>
      </w:pPr>
    </w:p>
    <w:p w14:paraId="74231BAD" w14:textId="6BD2737A" w:rsidR="00212DE6" w:rsidRPr="00212DE6" w:rsidRDefault="00212DE6">
      <w:pPr>
        <w:pStyle w:val="ListParagraph"/>
        <w:numPr>
          <w:ilvl w:val="1"/>
          <w:numId w:val="2"/>
        </w:numPr>
        <w:spacing w:line="276" w:lineRule="auto"/>
        <w:rPr>
          <w:b/>
          <w:bCs/>
          <w:sz w:val="26"/>
          <w:szCs w:val="26"/>
          <w:lang w:val="en-US"/>
        </w:rPr>
      </w:pPr>
      <w:r w:rsidRPr="00212DE6">
        <w:rPr>
          <w:b/>
          <w:bCs/>
          <w:sz w:val="26"/>
          <w:szCs w:val="26"/>
          <w:lang w:val="en-US"/>
        </w:rPr>
        <w:t>Phạm vi hệ thống</w:t>
      </w:r>
    </w:p>
    <w:p w14:paraId="5673A3ED" w14:textId="77777777" w:rsidR="00212DE6" w:rsidRPr="00212DE6" w:rsidRDefault="00212DE6">
      <w:pPr>
        <w:pStyle w:val="ListParagraph"/>
        <w:numPr>
          <w:ilvl w:val="0"/>
          <w:numId w:val="15"/>
        </w:numPr>
        <w:spacing w:line="276" w:lineRule="auto"/>
        <w:rPr>
          <w:sz w:val="26"/>
          <w:szCs w:val="26"/>
          <w:lang w:val="en-US"/>
        </w:rPr>
      </w:pPr>
      <w:r w:rsidRPr="00212DE6">
        <w:rPr>
          <w:b/>
          <w:bCs/>
          <w:sz w:val="26"/>
          <w:szCs w:val="26"/>
          <w:lang w:val="en-US"/>
        </w:rPr>
        <w:t>Phạm vi triển khai:</w:t>
      </w:r>
      <w:r>
        <w:rPr>
          <w:sz w:val="26"/>
          <w:szCs w:val="26"/>
          <w:lang w:val="en-US"/>
        </w:rPr>
        <w:t xml:space="preserve"> </w:t>
      </w:r>
      <w:r w:rsidRPr="00212DE6">
        <w:rPr>
          <w:sz w:val="26"/>
          <w:szCs w:val="26"/>
          <w:lang w:val="en-US"/>
        </w:rPr>
        <w:t xml:space="preserve">Trong giai đoạn hiện tại, hệ thống được thiết kế và </w:t>
      </w:r>
    </w:p>
    <w:p w14:paraId="2D64A5CC" w14:textId="77777777" w:rsidR="00212DE6" w:rsidRPr="00212DE6" w:rsidRDefault="00212DE6" w:rsidP="00212DE6">
      <w:pPr>
        <w:pStyle w:val="ListParagraph"/>
        <w:spacing w:line="276" w:lineRule="auto"/>
        <w:ind w:left="1080" w:firstLine="0"/>
        <w:rPr>
          <w:sz w:val="26"/>
          <w:szCs w:val="26"/>
          <w:lang w:val="en-US"/>
        </w:rPr>
      </w:pPr>
      <w:r w:rsidRPr="00212DE6">
        <w:rPr>
          <w:sz w:val="26"/>
          <w:szCs w:val="26"/>
          <w:lang w:val="en-US"/>
        </w:rPr>
        <w:t xml:space="preserve">triển khai cho quy mô nhỏ như vườn gia đình, ban công hoặc một khu vực </w:t>
      </w:r>
    </w:p>
    <w:p w14:paraId="006B4971" w14:textId="09394FC4" w:rsidR="00212DE6" w:rsidRDefault="00212DE6" w:rsidP="00212DE6">
      <w:pPr>
        <w:pStyle w:val="ListParagraph"/>
        <w:spacing w:line="276" w:lineRule="auto"/>
        <w:ind w:left="1080" w:firstLine="0"/>
        <w:rPr>
          <w:sz w:val="26"/>
          <w:szCs w:val="26"/>
          <w:lang w:val="en-US"/>
        </w:rPr>
      </w:pPr>
      <w:r w:rsidRPr="00212DE6">
        <w:rPr>
          <w:sz w:val="26"/>
          <w:szCs w:val="26"/>
          <w:lang w:val="en-US"/>
        </w:rPr>
        <w:t>canh tác thử nghiệm</w:t>
      </w:r>
    </w:p>
    <w:p w14:paraId="356221E9" w14:textId="72B8AB08" w:rsidR="00212DE6" w:rsidRPr="00212DE6" w:rsidRDefault="00212DE6">
      <w:pPr>
        <w:pStyle w:val="ListParagraph"/>
        <w:numPr>
          <w:ilvl w:val="0"/>
          <w:numId w:val="15"/>
        </w:numPr>
        <w:spacing w:line="276" w:lineRule="auto"/>
        <w:rPr>
          <w:b/>
          <w:bCs/>
          <w:sz w:val="26"/>
          <w:szCs w:val="26"/>
          <w:lang w:val="en-US"/>
        </w:rPr>
      </w:pPr>
      <w:r w:rsidRPr="00212DE6">
        <w:rPr>
          <w:b/>
          <w:bCs/>
          <w:sz w:val="26"/>
          <w:szCs w:val="26"/>
          <w:lang w:val="en-US"/>
        </w:rPr>
        <w:t>Phạm vi phần cứng:</w:t>
      </w:r>
    </w:p>
    <w:p w14:paraId="082B77F5" w14:textId="4B722A24" w:rsidR="00212DE6" w:rsidRDefault="00212DE6">
      <w:pPr>
        <w:pStyle w:val="ListParagraph"/>
        <w:numPr>
          <w:ilvl w:val="1"/>
          <w:numId w:val="15"/>
        </w:numPr>
        <w:spacing w:line="276" w:lineRule="auto"/>
        <w:rPr>
          <w:sz w:val="26"/>
          <w:szCs w:val="26"/>
          <w:lang w:val="en-US"/>
        </w:rPr>
      </w:pPr>
      <w:r w:rsidRPr="00212DE6">
        <w:rPr>
          <w:sz w:val="26"/>
          <w:szCs w:val="26"/>
          <w:lang w:val="en-US"/>
        </w:rPr>
        <w:t>Bộ điều khiển trung tâm: Sử dụng 1 vi điều khiển ESP32</w:t>
      </w:r>
    </w:p>
    <w:p w14:paraId="31C1EDFB" w14:textId="77777777" w:rsidR="00212DE6" w:rsidRPr="00212DE6" w:rsidRDefault="00212DE6">
      <w:pPr>
        <w:pStyle w:val="ListParagraph"/>
        <w:numPr>
          <w:ilvl w:val="1"/>
          <w:numId w:val="15"/>
        </w:numPr>
        <w:spacing w:line="276" w:lineRule="auto"/>
        <w:rPr>
          <w:sz w:val="26"/>
          <w:szCs w:val="26"/>
          <w:lang w:val="en-US"/>
        </w:rPr>
      </w:pPr>
      <w:r w:rsidRPr="00212DE6">
        <w:rPr>
          <w:sz w:val="26"/>
          <w:szCs w:val="26"/>
          <w:lang w:val="en-US"/>
        </w:rPr>
        <w:t xml:space="preserve">Cảm biến: Hệ thống tích hợp các cảm biến môi trường bao gồm </w:t>
      </w:r>
    </w:p>
    <w:p w14:paraId="77D38C46"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 xml:space="preserve">DHT22 (nhiệt độ, độ ẩm không khí), BME280 (áp suất), và cảm </w:t>
      </w:r>
    </w:p>
    <w:p w14:paraId="2A9047EC" w14:textId="09B94E52" w:rsidR="00212DE6" w:rsidRDefault="00212DE6" w:rsidP="00212DE6">
      <w:pPr>
        <w:pStyle w:val="ListParagraph"/>
        <w:spacing w:line="276" w:lineRule="auto"/>
        <w:ind w:left="1800" w:firstLine="0"/>
        <w:rPr>
          <w:sz w:val="26"/>
          <w:szCs w:val="26"/>
          <w:lang w:val="en-US"/>
        </w:rPr>
      </w:pPr>
      <w:r w:rsidRPr="00212DE6">
        <w:rPr>
          <w:sz w:val="26"/>
          <w:szCs w:val="26"/>
          <w:lang w:val="en-US"/>
        </w:rPr>
        <w:t>biến độ ẩm đất.</w:t>
      </w:r>
    </w:p>
    <w:p w14:paraId="6774835F" w14:textId="77777777" w:rsidR="00212DE6" w:rsidRPr="00212DE6" w:rsidRDefault="00212DE6">
      <w:pPr>
        <w:pStyle w:val="ListParagraph"/>
        <w:numPr>
          <w:ilvl w:val="0"/>
          <w:numId w:val="16"/>
        </w:numPr>
        <w:spacing w:line="276" w:lineRule="auto"/>
        <w:rPr>
          <w:sz w:val="26"/>
          <w:szCs w:val="26"/>
          <w:lang w:val="en-US"/>
        </w:rPr>
      </w:pPr>
      <w:r w:rsidRPr="00212DE6">
        <w:rPr>
          <w:sz w:val="26"/>
          <w:szCs w:val="26"/>
          <w:lang w:val="en-US"/>
        </w:rPr>
        <w:t xml:space="preserve">Thiết bị: Sử dụng 1 bơm nước mini 12V được điều khiển thông </w:t>
      </w:r>
    </w:p>
    <w:p w14:paraId="7BE0CEFD" w14:textId="77777777" w:rsidR="00212DE6" w:rsidRPr="00212DE6" w:rsidRDefault="00212DE6" w:rsidP="00212DE6">
      <w:pPr>
        <w:pStyle w:val="ListParagraph"/>
        <w:spacing w:line="276" w:lineRule="auto"/>
        <w:ind w:left="1800" w:firstLine="0"/>
        <w:rPr>
          <w:sz w:val="26"/>
          <w:szCs w:val="26"/>
          <w:lang w:val="en-US"/>
        </w:rPr>
      </w:pPr>
      <w:r w:rsidRPr="00212DE6">
        <w:rPr>
          <w:sz w:val="26"/>
          <w:szCs w:val="26"/>
          <w:lang w:val="en-US"/>
        </w:rPr>
        <w:t>qua module MOSFET, cho phép không chỉ bật/tắt mà còn có khả</w:t>
      </w:r>
    </w:p>
    <w:p w14:paraId="4DDE1194" w14:textId="7A71CD4C" w:rsidR="00212DE6" w:rsidRDefault="00212DE6" w:rsidP="00212DE6">
      <w:pPr>
        <w:pStyle w:val="ListParagraph"/>
        <w:spacing w:line="276" w:lineRule="auto"/>
        <w:ind w:left="1800" w:firstLine="0"/>
        <w:rPr>
          <w:sz w:val="26"/>
          <w:szCs w:val="26"/>
          <w:lang w:val="en-US"/>
        </w:rPr>
      </w:pPr>
      <w:r w:rsidRPr="00212DE6">
        <w:rPr>
          <w:sz w:val="26"/>
          <w:szCs w:val="26"/>
          <w:lang w:val="en-US"/>
        </w:rPr>
        <w:t>năng điều chỉnh lưu lượng tưới (PWM).</w:t>
      </w:r>
    </w:p>
    <w:p w14:paraId="747D739C" w14:textId="74D3C2B7" w:rsidR="00212DE6" w:rsidRDefault="00212DE6">
      <w:pPr>
        <w:pStyle w:val="ListParagraph"/>
        <w:numPr>
          <w:ilvl w:val="0"/>
          <w:numId w:val="15"/>
        </w:numPr>
        <w:spacing w:line="276" w:lineRule="auto"/>
        <w:rPr>
          <w:sz w:val="26"/>
          <w:szCs w:val="26"/>
          <w:lang w:val="en-US"/>
        </w:rPr>
      </w:pPr>
      <w:r w:rsidRPr="00212DE6">
        <w:rPr>
          <w:b/>
          <w:bCs/>
          <w:sz w:val="26"/>
          <w:szCs w:val="26"/>
          <w:lang w:val="en-US"/>
        </w:rPr>
        <w:t>Ngoài phạm vi hệ thống:</w:t>
      </w:r>
      <w:r>
        <w:rPr>
          <w:sz w:val="26"/>
          <w:szCs w:val="26"/>
          <w:lang w:val="en-US"/>
        </w:rPr>
        <w:t xml:space="preserve"> </w:t>
      </w:r>
      <w:r w:rsidRPr="00212DE6">
        <w:rPr>
          <w:sz w:val="26"/>
          <w:szCs w:val="26"/>
          <w:lang w:val="en-US"/>
        </w:rPr>
        <w:t>Ngoài phạm vi hệ thống: Hệ thống hiện tại chưa bao gồm các chức năng</w:t>
      </w:r>
      <w:r>
        <w:rPr>
          <w:sz w:val="26"/>
          <w:szCs w:val="26"/>
          <w:lang w:val="en-US"/>
        </w:rPr>
        <w:t xml:space="preserve"> </w:t>
      </w:r>
      <w:r w:rsidRPr="00212DE6">
        <w:rPr>
          <w:sz w:val="26"/>
          <w:szCs w:val="26"/>
          <w:lang w:val="en-US"/>
        </w:rPr>
        <w:t>mở rộng như bón phân tự động hay giám sát sâu bệnh. Việc tối ưu hóa cho</w:t>
      </w:r>
      <w:r>
        <w:rPr>
          <w:sz w:val="26"/>
          <w:szCs w:val="26"/>
          <w:lang w:val="en-US"/>
        </w:rPr>
        <w:t xml:space="preserve"> </w:t>
      </w:r>
      <w:r w:rsidRPr="00212DE6">
        <w:rPr>
          <w:sz w:val="26"/>
          <w:szCs w:val="26"/>
          <w:lang w:val="en-US"/>
        </w:rPr>
        <w:t xml:space="preserve">các khu vực canh tác quy mô lớn cũng sẽ được xem xét trong các giai </w:t>
      </w:r>
      <w:r>
        <w:rPr>
          <w:sz w:val="26"/>
          <w:szCs w:val="26"/>
          <w:lang w:val="en-US"/>
        </w:rPr>
        <w:t>đ</w:t>
      </w:r>
      <w:r w:rsidRPr="00212DE6">
        <w:rPr>
          <w:sz w:val="26"/>
          <w:szCs w:val="26"/>
          <w:lang w:val="en-US"/>
        </w:rPr>
        <w:t>oạn phát triển sau</w:t>
      </w:r>
      <w:r>
        <w:rPr>
          <w:sz w:val="26"/>
          <w:szCs w:val="26"/>
          <w:lang w:val="en-US"/>
        </w:rPr>
        <w:t>.</w:t>
      </w:r>
    </w:p>
    <w:p w14:paraId="72E9E45C" w14:textId="25AF525A" w:rsidR="00212DE6" w:rsidRPr="00212DE6" w:rsidRDefault="00212DE6">
      <w:pPr>
        <w:pStyle w:val="ListParagraph"/>
        <w:numPr>
          <w:ilvl w:val="0"/>
          <w:numId w:val="2"/>
        </w:numPr>
        <w:spacing w:line="276" w:lineRule="auto"/>
        <w:outlineLvl w:val="1"/>
        <w:rPr>
          <w:b/>
          <w:bCs/>
          <w:sz w:val="26"/>
          <w:szCs w:val="26"/>
          <w:lang w:val="en-US"/>
        </w:rPr>
      </w:pPr>
      <w:bookmarkStart w:id="3" w:name="_Toc215043301"/>
      <w:r w:rsidRPr="00212DE6">
        <w:rPr>
          <w:b/>
          <w:bCs/>
          <w:sz w:val="26"/>
          <w:szCs w:val="26"/>
          <w:lang w:val="en-US"/>
        </w:rPr>
        <w:t>Thu thập yêu cầu của các bên liên quan</w:t>
      </w:r>
      <w:bookmarkEnd w:id="3"/>
    </w:p>
    <w:p w14:paraId="5D88AEA3" w14:textId="38114558" w:rsidR="00212DE6" w:rsidRDefault="00212DE6">
      <w:pPr>
        <w:pStyle w:val="ListParagraph"/>
        <w:numPr>
          <w:ilvl w:val="1"/>
          <w:numId w:val="2"/>
        </w:numPr>
        <w:spacing w:line="276" w:lineRule="auto"/>
        <w:rPr>
          <w:b/>
          <w:bCs/>
          <w:sz w:val="26"/>
          <w:szCs w:val="26"/>
          <w:lang w:val="en-US"/>
        </w:rPr>
      </w:pPr>
      <w:r w:rsidRPr="00212DE6">
        <w:rPr>
          <w:b/>
          <w:bCs/>
          <w:sz w:val="26"/>
          <w:szCs w:val="26"/>
          <w:lang w:val="en-US"/>
        </w:rPr>
        <w:t>Đối với người dùng cuối (người làm vườn, người quản lý hệ thống):</w:t>
      </w:r>
    </w:p>
    <w:p w14:paraId="10A17B46" w14:textId="110543CC" w:rsidR="00212DE6" w:rsidRPr="00212DE6" w:rsidRDefault="00212DE6">
      <w:pPr>
        <w:pStyle w:val="ListParagraph"/>
        <w:numPr>
          <w:ilvl w:val="0"/>
          <w:numId w:val="15"/>
        </w:numPr>
        <w:spacing w:line="276" w:lineRule="auto"/>
        <w:rPr>
          <w:b/>
          <w:bCs/>
          <w:sz w:val="26"/>
          <w:szCs w:val="26"/>
          <w:lang w:val="en-US"/>
        </w:rPr>
      </w:pPr>
      <w:r>
        <w:rPr>
          <w:b/>
          <w:bCs/>
          <w:sz w:val="26"/>
          <w:szCs w:val="26"/>
          <w:lang w:val="en-US"/>
        </w:rPr>
        <w:t xml:space="preserve">Yêu cầu về chức năng: </w:t>
      </w:r>
      <w:r>
        <w:rPr>
          <w:sz w:val="26"/>
          <w:szCs w:val="26"/>
          <w:lang w:val="en-US"/>
        </w:rPr>
        <w:t>Cần một giao diện web đơn giản để có thể xem tất cả các thông số môi trường dưới dạng số liệu và biểu đồ trực quan. Yêu cầu chức năng điều khiển bật/tắt bơm thử công khi cần thiết, ghi đè lên lịch tự động. Cần có chức năng xem lại nhật ký và lịch sử các lần tưới để đánh giá.</w:t>
      </w:r>
    </w:p>
    <w:p w14:paraId="25D82FC6" w14:textId="4676955B" w:rsidR="00212DE6" w:rsidRPr="00212DE6" w:rsidRDefault="00212DE6">
      <w:pPr>
        <w:pStyle w:val="ListParagraph"/>
        <w:numPr>
          <w:ilvl w:val="0"/>
          <w:numId w:val="15"/>
        </w:numPr>
        <w:spacing w:line="276" w:lineRule="auto"/>
        <w:rPr>
          <w:b/>
          <w:bCs/>
          <w:sz w:val="26"/>
          <w:szCs w:val="26"/>
          <w:lang w:val="en-US"/>
        </w:rPr>
      </w:pPr>
      <w:r>
        <w:rPr>
          <w:b/>
          <w:bCs/>
          <w:sz w:val="26"/>
          <w:szCs w:val="26"/>
          <w:lang w:val="en-US"/>
        </w:rPr>
        <w:t xml:space="preserve">Yêu cầu về trải nghiệm: </w:t>
      </w:r>
      <w:r>
        <w:rPr>
          <w:sz w:val="26"/>
          <w:szCs w:val="26"/>
          <w:lang w:val="en-US"/>
        </w:rPr>
        <w:t>Giao diện phải than thiện, dễ thao tác, kể cả với người không có nhiều kiến thức về công thức</w:t>
      </w:r>
    </w:p>
    <w:p w14:paraId="074A293C" w14:textId="71B8C406" w:rsidR="00212DE6" w:rsidRDefault="00212DE6">
      <w:pPr>
        <w:pStyle w:val="ListParagraph"/>
        <w:numPr>
          <w:ilvl w:val="1"/>
          <w:numId w:val="2"/>
        </w:numPr>
        <w:spacing w:line="276" w:lineRule="auto"/>
        <w:rPr>
          <w:b/>
          <w:bCs/>
          <w:sz w:val="26"/>
          <w:szCs w:val="26"/>
          <w:lang w:val="en-US"/>
        </w:rPr>
      </w:pPr>
      <w:r w:rsidRPr="00212DE6">
        <w:rPr>
          <w:b/>
          <w:bCs/>
          <w:sz w:val="26"/>
          <w:szCs w:val="26"/>
          <w:lang w:val="en-US"/>
        </w:rPr>
        <w:t>Đối với nhóm phát triển</w:t>
      </w:r>
    </w:p>
    <w:p w14:paraId="18E5CFB5" w14:textId="6021243F" w:rsidR="00212DE6" w:rsidRPr="00212DE6" w:rsidRDefault="00212DE6">
      <w:pPr>
        <w:pStyle w:val="ListParagraph"/>
        <w:numPr>
          <w:ilvl w:val="0"/>
          <w:numId w:val="15"/>
        </w:numPr>
        <w:rPr>
          <w:b/>
          <w:bCs/>
          <w:sz w:val="26"/>
          <w:szCs w:val="26"/>
          <w:lang w:val="en-US"/>
        </w:rPr>
      </w:pPr>
      <w:r>
        <w:rPr>
          <w:b/>
          <w:bCs/>
          <w:sz w:val="26"/>
          <w:szCs w:val="26"/>
          <w:lang w:val="en-US"/>
        </w:rPr>
        <w:t xml:space="preserve">Yêu cầu kỹ thuât: </w:t>
      </w:r>
      <w:r>
        <w:rPr>
          <w:sz w:val="26"/>
          <w:szCs w:val="26"/>
          <w:lang w:val="en-US"/>
        </w:rPr>
        <w:t>Hệ thống phải là một sản phẩm hoàn chỉnh, tích hợp liền mạch giữa các khối: Phần cứng (ESP32, cảm biến), Backend(NodeJS, ExpressJS), Frontend(ReactJS) và AI(mô hình XGBoost).</w:t>
      </w:r>
    </w:p>
    <w:p w14:paraId="10B401C7" w14:textId="6E563629" w:rsidR="00212DE6" w:rsidRPr="00212DE6" w:rsidRDefault="00212DE6">
      <w:pPr>
        <w:pStyle w:val="ListParagraph"/>
        <w:numPr>
          <w:ilvl w:val="0"/>
          <w:numId w:val="15"/>
        </w:numPr>
        <w:rPr>
          <w:b/>
          <w:bCs/>
          <w:sz w:val="26"/>
          <w:szCs w:val="26"/>
          <w:lang w:val="en-US"/>
        </w:rPr>
      </w:pPr>
      <w:r>
        <w:rPr>
          <w:b/>
          <w:bCs/>
          <w:sz w:val="26"/>
          <w:szCs w:val="26"/>
          <w:lang w:val="en-US"/>
        </w:rPr>
        <w:t xml:space="preserve">Yêu cầu về quy trình: </w:t>
      </w:r>
      <w:r>
        <w:rPr>
          <w:sz w:val="26"/>
          <w:szCs w:val="26"/>
          <w:lang w:val="en-US"/>
        </w:rPr>
        <w:t>Cần một hệ thống quản lý mã nguồn (Git/Github) để các thành viên có thể cộng tác, theo dõi thay đổi và quản lý phiên bản một cách hiệu quả.</w:t>
      </w:r>
    </w:p>
    <w:p w14:paraId="7C4C5F02" w14:textId="63AF6C24" w:rsidR="00212DE6" w:rsidRPr="003A6230" w:rsidRDefault="00212DE6">
      <w:pPr>
        <w:pStyle w:val="ListParagraph"/>
        <w:numPr>
          <w:ilvl w:val="0"/>
          <w:numId w:val="15"/>
        </w:numPr>
        <w:rPr>
          <w:b/>
          <w:bCs/>
          <w:sz w:val="26"/>
          <w:szCs w:val="26"/>
          <w:lang w:val="en-US"/>
        </w:rPr>
      </w:pPr>
      <w:r>
        <w:rPr>
          <w:b/>
          <w:bCs/>
          <w:sz w:val="26"/>
          <w:szCs w:val="26"/>
          <w:lang w:val="en-US"/>
        </w:rPr>
        <w:t xml:space="preserve">Ràng buộc hệ thống: </w:t>
      </w:r>
      <w:r>
        <w:rPr>
          <w:sz w:val="26"/>
          <w:szCs w:val="26"/>
          <w:lang w:val="en-US"/>
        </w:rPr>
        <w:t>Phải đảm bảo các giả định và ràng buộc kỹ thuật được tuân thủ, ví dụ như AI cần ít nhất 60 ngày dữ liệu để huấn luyện, và hệ thống phải có có chế hoạt động dự phòng khi mất kết nối Internet</w:t>
      </w:r>
    </w:p>
    <w:p w14:paraId="6BA7EF13" w14:textId="45FFF100" w:rsidR="00212DE6" w:rsidRDefault="00212DE6">
      <w:pPr>
        <w:pStyle w:val="ListParagraph"/>
        <w:numPr>
          <w:ilvl w:val="0"/>
          <w:numId w:val="2"/>
        </w:numPr>
        <w:spacing w:line="276" w:lineRule="auto"/>
        <w:outlineLvl w:val="1"/>
        <w:rPr>
          <w:b/>
          <w:bCs/>
          <w:sz w:val="26"/>
          <w:szCs w:val="26"/>
          <w:lang w:val="en-US"/>
        </w:rPr>
      </w:pPr>
      <w:bookmarkStart w:id="4" w:name="_Toc215043302"/>
      <w:r w:rsidRPr="00212DE6">
        <w:rPr>
          <w:b/>
          <w:bCs/>
          <w:sz w:val="26"/>
          <w:szCs w:val="26"/>
          <w:lang w:val="en-US"/>
        </w:rPr>
        <w:t>T</w:t>
      </w:r>
      <w:r>
        <w:rPr>
          <w:b/>
          <w:bCs/>
          <w:sz w:val="26"/>
          <w:szCs w:val="26"/>
          <w:lang w:val="en-US"/>
        </w:rPr>
        <w:t>i</w:t>
      </w:r>
      <w:r w:rsidRPr="00212DE6">
        <w:rPr>
          <w:b/>
          <w:bCs/>
          <w:sz w:val="26"/>
          <w:szCs w:val="26"/>
          <w:lang w:val="en-US"/>
        </w:rPr>
        <w:t>êu chí thành công(KPIs)</w:t>
      </w:r>
      <w:bookmarkEnd w:id="4"/>
    </w:p>
    <w:p w14:paraId="72248E70" w14:textId="44E8D7AC" w:rsidR="00373E60" w:rsidRDefault="00373E60" w:rsidP="00373E60">
      <w:pPr>
        <w:spacing w:line="276" w:lineRule="auto"/>
        <w:ind w:left="720"/>
        <w:rPr>
          <w:sz w:val="26"/>
          <w:szCs w:val="26"/>
          <w:lang w:val="en-US"/>
        </w:rPr>
      </w:pPr>
      <w:r>
        <w:rPr>
          <w:sz w:val="26"/>
          <w:szCs w:val="26"/>
          <w:lang w:val="en-US"/>
        </w:rPr>
        <w:t>Để đánh giá mức độ thành công của dự án, các tiêu chí định lượng sau được đặt ra:</w:t>
      </w:r>
    </w:p>
    <w:p w14:paraId="2097F7DE" w14:textId="22ED7665" w:rsidR="00373E60" w:rsidRDefault="00373E60">
      <w:pPr>
        <w:pStyle w:val="ListParagraph"/>
        <w:numPr>
          <w:ilvl w:val="0"/>
          <w:numId w:val="15"/>
        </w:numPr>
        <w:spacing w:line="276" w:lineRule="auto"/>
        <w:rPr>
          <w:sz w:val="26"/>
          <w:szCs w:val="26"/>
          <w:lang w:val="en-US"/>
        </w:rPr>
      </w:pPr>
      <w:r>
        <w:rPr>
          <w:sz w:val="26"/>
          <w:szCs w:val="26"/>
          <w:lang w:val="en-US"/>
        </w:rPr>
        <w:t>Hiệu quả và tối ưu hóa:</w:t>
      </w:r>
    </w:p>
    <w:p w14:paraId="608B98DD" w14:textId="446640C4" w:rsidR="00373E60" w:rsidRDefault="00373E60">
      <w:pPr>
        <w:pStyle w:val="ListParagraph"/>
        <w:numPr>
          <w:ilvl w:val="0"/>
          <w:numId w:val="17"/>
        </w:numPr>
        <w:spacing w:line="276" w:lineRule="auto"/>
        <w:rPr>
          <w:sz w:val="26"/>
          <w:szCs w:val="26"/>
          <w:lang w:val="en-US"/>
        </w:rPr>
      </w:pPr>
      <w:r>
        <w:rPr>
          <w:sz w:val="26"/>
          <w:szCs w:val="26"/>
          <w:lang w:val="en-US"/>
        </w:rPr>
        <w:t>Giảm tưới trùng mưa: Giảm tối thiểu từ 25%-40% số lần tưới không cần thiết khi trời sắp mưa</w:t>
      </w:r>
    </w:p>
    <w:p w14:paraId="2FB3E90C" w14:textId="53EE4250" w:rsidR="00373E60" w:rsidRDefault="00373E60">
      <w:pPr>
        <w:pStyle w:val="ListParagraph"/>
        <w:numPr>
          <w:ilvl w:val="0"/>
          <w:numId w:val="17"/>
        </w:numPr>
        <w:spacing w:line="276" w:lineRule="auto"/>
        <w:rPr>
          <w:sz w:val="26"/>
          <w:szCs w:val="26"/>
          <w:lang w:val="en-US"/>
        </w:rPr>
      </w:pPr>
      <w:r>
        <w:rPr>
          <w:sz w:val="26"/>
          <w:szCs w:val="26"/>
          <w:lang w:val="en-US"/>
        </w:rPr>
        <w:t>Tiết kiệm tài nguyên: Tiết kiệm từ 15%-30% lượng nước sử dụng so với phương pháp tưới thủ công hoặc hẹn giờ thông thường</w:t>
      </w:r>
    </w:p>
    <w:p w14:paraId="3117D950" w14:textId="436DB58F" w:rsidR="00373E60" w:rsidRDefault="00373E60">
      <w:pPr>
        <w:pStyle w:val="ListParagraph"/>
        <w:numPr>
          <w:ilvl w:val="0"/>
          <w:numId w:val="15"/>
        </w:numPr>
        <w:spacing w:line="276" w:lineRule="auto"/>
        <w:rPr>
          <w:sz w:val="26"/>
          <w:szCs w:val="26"/>
          <w:lang w:val="en-US"/>
        </w:rPr>
      </w:pPr>
      <w:r>
        <w:rPr>
          <w:sz w:val="26"/>
          <w:szCs w:val="26"/>
          <w:lang w:val="en-US"/>
        </w:rPr>
        <w:lastRenderedPageBreak/>
        <w:t>Đọ chính xác và độ tin cậy:</w:t>
      </w:r>
    </w:p>
    <w:p w14:paraId="07AAE208" w14:textId="13C1387E" w:rsidR="00373E60" w:rsidRDefault="00373E60">
      <w:pPr>
        <w:pStyle w:val="ListParagraph"/>
        <w:numPr>
          <w:ilvl w:val="0"/>
          <w:numId w:val="17"/>
        </w:numPr>
        <w:spacing w:line="276" w:lineRule="auto"/>
        <w:rPr>
          <w:sz w:val="26"/>
          <w:szCs w:val="26"/>
          <w:lang w:val="en-US"/>
        </w:rPr>
      </w:pPr>
      <w:r>
        <w:rPr>
          <w:sz w:val="26"/>
          <w:szCs w:val="26"/>
          <w:lang w:val="en-US"/>
        </w:rPr>
        <w:t>Độ chính xác cảm biến: Sai số của cảm biến độ ẩm đất phải nằm trong khoảng tưới dưới 5%</w:t>
      </w:r>
    </w:p>
    <w:p w14:paraId="159B0EDB" w14:textId="4EAFC420" w:rsidR="00373E60" w:rsidRDefault="00373E60">
      <w:pPr>
        <w:pStyle w:val="ListParagraph"/>
        <w:numPr>
          <w:ilvl w:val="0"/>
          <w:numId w:val="17"/>
        </w:numPr>
        <w:spacing w:line="276" w:lineRule="auto"/>
        <w:rPr>
          <w:sz w:val="26"/>
          <w:szCs w:val="26"/>
          <w:lang w:val="en-US"/>
        </w:rPr>
      </w:pPr>
      <w:r>
        <w:rPr>
          <w:sz w:val="26"/>
          <w:szCs w:val="26"/>
          <w:lang w:val="en-US"/>
        </w:rPr>
        <w:t>Độ tin cậy truyền dữ liệu: Tỷ lệ các gói tin dữ liệu từ cảm biến gửi lên server phải lớn hơn 98%</w:t>
      </w:r>
    </w:p>
    <w:p w14:paraId="58472A0E" w14:textId="0D67C0A4" w:rsidR="00373E60" w:rsidRDefault="00373E60">
      <w:pPr>
        <w:pStyle w:val="ListParagraph"/>
        <w:numPr>
          <w:ilvl w:val="0"/>
          <w:numId w:val="15"/>
        </w:numPr>
        <w:spacing w:line="276" w:lineRule="auto"/>
        <w:rPr>
          <w:sz w:val="26"/>
          <w:szCs w:val="26"/>
          <w:lang w:val="en-US"/>
        </w:rPr>
      </w:pPr>
      <w:r>
        <w:rPr>
          <w:sz w:val="26"/>
          <w:szCs w:val="26"/>
          <w:lang w:val="en-US"/>
        </w:rPr>
        <w:t>Hiệu năng và độ trễ:</w:t>
      </w:r>
    </w:p>
    <w:p w14:paraId="619E1BA2" w14:textId="6BB5C177" w:rsidR="00373E60" w:rsidRDefault="00373E60">
      <w:pPr>
        <w:pStyle w:val="ListParagraph"/>
        <w:numPr>
          <w:ilvl w:val="0"/>
          <w:numId w:val="17"/>
        </w:numPr>
        <w:spacing w:line="276" w:lineRule="auto"/>
        <w:rPr>
          <w:sz w:val="26"/>
          <w:szCs w:val="26"/>
          <w:lang w:val="en-US"/>
        </w:rPr>
      </w:pPr>
      <w:r>
        <w:rPr>
          <w:sz w:val="26"/>
          <w:szCs w:val="26"/>
          <w:lang w:val="en-US"/>
        </w:rPr>
        <w:t>Thời gian cập nhật dữ liệu: Dữ liệu từ cảm biến phải được cập nhật lên server trong vong dưới 5 giây</w:t>
      </w:r>
    </w:p>
    <w:p w14:paraId="47AAAEE2" w14:textId="6612C15D" w:rsidR="00373E60" w:rsidRDefault="00373E60">
      <w:pPr>
        <w:pStyle w:val="ListParagraph"/>
        <w:numPr>
          <w:ilvl w:val="0"/>
          <w:numId w:val="17"/>
        </w:numPr>
        <w:spacing w:line="276" w:lineRule="auto"/>
        <w:rPr>
          <w:sz w:val="26"/>
          <w:szCs w:val="26"/>
          <w:lang w:val="en-US"/>
        </w:rPr>
      </w:pPr>
      <w:r>
        <w:rPr>
          <w:sz w:val="26"/>
          <w:szCs w:val="26"/>
          <w:lang w:val="en-US"/>
        </w:rPr>
        <w:t>Thời gian phản hồi AI: Thời gian để AI xử lý và trả về kết quả dự báo cho mỗi yêu cầu phải nhỏ hơn 300ms</w:t>
      </w:r>
    </w:p>
    <w:p w14:paraId="6C22A051" w14:textId="19B433A4" w:rsidR="00373E60" w:rsidRDefault="00373E60">
      <w:pPr>
        <w:pStyle w:val="ListParagraph"/>
        <w:numPr>
          <w:ilvl w:val="0"/>
          <w:numId w:val="15"/>
        </w:numPr>
        <w:spacing w:line="276" w:lineRule="auto"/>
        <w:rPr>
          <w:sz w:val="26"/>
          <w:szCs w:val="26"/>
          <w:lang w:val="en-US"/>
        </w:rPr>
      </w:pPr>
      <w:r>
        <w:rPr>
          <w:sz w:val="26"/>
          <w:szCs w:val="26"/>
          <w:lang w:val="en-US"/>
        </w:rPr>
        <w:t>Khả năng mở rộng:</w:t>
      </w:r>
    </w:p>
    <w:p w14:paraId="45B9BB96" w14:textId="74A1371E" w:rsidR="00373E60" w:rsidRPr="00373E60" w:rsidRDefault="00373E60">
      <w:pPr>
        <w:pStyle w:val="ListParagraph"/>
        <w:numPr>
          <w:ilvl w:val="0"/>
          <w:numId w:val="17"/>
        </w:numPr>
        <w:spacing w:line="276" w:lineRule="auto"/>
        <w:rPr>
          <w:sz w:val="26"/>
          <w:szCs w:val="26"/>
          <w:lang w:val="en-US"/>
        </w:rPr>
      </w:pPr>
      <w:r>
        <w:rPr>
          <w:sz w:val="26"/>
          <w:szCs w:val="26"/>
          <w:lang w:val="en-US"/>
        </w:rPr>
        <w:t>Kiến trúc phần mềm và phần cứng phải được thiết kế để có thể dễ dàng hỗ trợ thêm các cảm biến mới hoặc các khu vực tưới mới trong tương lai mà không cần thay đổi lớn về hạ tầng</w:t>
      </w:r>
    </w:p>
    <w:p w14:paraId="2AE52D41" w14:textId="79519CF7" w:rsidR="00212DE6" w:rsidRPr="003A6230" w:rsidRDefault="00212DE6">
      <w:pPr>
        <w:pStyle w:val="ListParagraph"/>
        <w:numPr>
          <w:ilvl w:val="0"/>
          <w:numId w:val="2"/>
        </w:numPr>
        <w:spacing w:line="276" w:lineRule="auto"/>
        <w:outlineLvl w:val="1"/>
        <w:rPr>
          <w:b/>
          <w:bCs/>
          <w:sz w:val="26"/>
          <w:szCs w:val="26"/>
          <w:lang w:val="en-US"/>
        </w:rPr>
      </w:pPr>
      <w:bookmarkStart w:id="5" w:name="_Toc215043303"/>
      <w:r w:rsidRPr="00212DE6">
        <w:rPr>
          <w:b/>
          <w:bCs/>
          <w:sz w:val="26"/>
          <w:szCs w:val="26"/>
          <w:lang w:val="en-US"/>
        </w:rPr>
        <w:t>Kết quả mong đợi</w:t>
      </w:r>
      <w:bookmarkEnd w:id="5"/>
    </w:p>
    <w:p w14:paraId="4785F566" w14:textId="18F68C7D" w:rsidR="00373E60" w:rsidRDefault="00373E60" w:rsidP="00373E60">
      <w:pPr>
        <w:spacing w:line="276" w:lineRule="auto"/>
        <w:ind w:left="720"/>
        <w:rPr>
          <w:sz w:val="26"/>
          <w:szCs w:val="26"/>
          <w:lang w:val="en-US"/>
        </w:rPr>
      </w:pPr>
      <w:r>
        <w:rPr>
          <w:sz w:val="26"/>
          <w:szCs w:val="26"/>
          <w:lang w:val="en-US"/>
        </w:rPr>
        <w:t>Dựa trên các phân tích trên, dự án khi hoàn thành được kỳ vọng sẽ đạt được kết quả sau:</w:t>
      </w:r>
    </w:p>
    <w:p w14:paraId="37334638" w14:textId="7B575C96" w:rsidR="00373E60" w:rsidRDefault="00373E60">
      <w:pPr>
        <w:pStyle w:val="ListParagraph"/>
        <w:numPr>
          <w:ilvl w:val="0"/>
          <w:numId w:val="15"/>
        </w:numPr>
        <w:spacing w:line="276" w:lineRule="auto"/>
        <w:rPr>
          <w:sz w:val="26"/>
          <w:szCs w:val="26"/>
          <w:lang w:val="en-US"/>
        </w:rPr>
      </w:pPr>
      <w:r w:rsidRPr="00373E60">
        <w:rPr>
          <w:b/>
          <w:bCs/>
          <w:sz w:val="26"/>
          <w:szCs w:val="26"/>
        </w:rPr>
        <w:t>Một hệ thống tưới hoàn toàn tự động:</w:t>
      </w:r>
      <w:r w:rsidRPr="00373E60">
        <w:rPr>
          <w:sz w:val="26"/>
          <w:szCs w:val="26"/>
        </w:rPr>
        <w:t xml:space="preserve"> Hệ thống có khả năng tự vận hành một cách thông minh, từ việc thu thập dữ liệu, phân tích, dự báo cho đến ra quyết định tưới, giúp giải phóng sức lao động và tối ưu hóa quy trình chăm sóc cây trồng</w:t>
      </w:r>
    </w:p>
    <w:p w14:paraId="1E1F1855" w14:textId="36FFBEE3" w:rsidR="00373E60" w:rsidRDefault="00373E60">
      <w:pPr>
        <w:pStyle w:val="ListParagraph"/>
        <w:numPr>
          <w:ilvl w:val="0"/>
          <w:numId w:val="15"/>
        </w:numPr>
        <w:spacing w:line="276" w:lineRule="auto"/>
        <w:rPr>
          <w:sz w:val="26"/>
          <w:szCs w:val="26"/>
          <w:lang w:val="en-US"/>
        </w:rPr>
      </w:pPr>
      <w:r w:rsidRPr="00373E60">
        <w:rPr>
          <w:b/>
          <w:bCs/>
          <w:sz w:val="26"/>
          <w:szCs w:val="26"/>
        </w:rPr>
        <w:t>Giao diện quản lý trực quan và hiệu quả:</w:t>
      </w:r>
      <w:r w:rsidRPr="00373E60">
        <w:rPr>
          <w:sz w:val="26"/>
          <w:szCs w:val="26"/>
        </w:rPr>
        <w:t xml:space="preserve"> Người dùng sẽ có một công cụ mạnh mẽ để giám sát khu vườn của mình từ xa, đảm bảo họ luôn nắm được tình hình và có thể can thiệp kịp thời khi cần thiết</w:t>
      </w:r>
    </w:p>
    <w:p w14:paraId="4CE8B265" w14:textId="207158F9" w:rsidR="00373E60" w:rsidRDefault="00373E60">
      <w:pPr>
        <w:pStyle w:val="ListParagraph"/>
        <w:numPr>
          <w:ilvl w:val="0"/>
          <w:numId w:val="15"/>
        </w:numPr>
        <w:spacing w:line="276" w:lineRule="auto"/>
        <w:rPr>
          <w:sz w:val="26"/>
          <w:szCs w:val="26"/>
          <w:lang w:val="en-US"/>
        </w:rPr>
      </w:pPr>
      <w:r w:rsidRPr="00373E60">
        <w:rPr>
          <w:b/>
          <w:bCs/>
          <w:sz w:val="26"/>
          <w:szCs w:val="26"/>
        </w:rPr>
        <w:t>Minh chứng về hiệu quả tiết kiệm:</w:t>
      </w:r>
      <w:r w:rsidRPr="00373E60">
        <w:rPr>
          <w:sz w:val="26"/>
          <w:szCs w:val="26"/>
        </w:rPr>
        <w:t xml:space="preserve"> Các chỉ số về tiết kiệm nước và năng lượng phải được ghi nhận và chứng minh thông qua dữ liệu lịch sử, khẳng định giá trị thực mà công nghệ IoT và AI mang lại.</w:t>
      </w:r>
    </w:p>
    <w:p w14:paraId="3070A847" w14:textId="1CA337D0" w:rsidR="00373E60" w:rsidRPr="00373E60" w:rsidRDefault="00373E60">
      <w:pPr>
        <w:pStyle w:val="ListParagraph"/>
        <w:numPr>
          <w:ilvl w:val="0"/>
          <w:numId w:val="15"/>
        </w:numPr>
        <w:spacing w:line="276" w:lineRule="auto"/>
        <w:rPr>
          <w:sz w:val="26"/>
          <w:szCs w:val="26"/>
          <w:lang w:val="en-US"/>
        </w:rPr>
      </w:pPr>
      <w:r w:rsidRPr="00373E60">
        <w:rPr>
          <w:b/>
          <w:bCs/>
          <w:sz w:val="26"/>
          <w:szCs w:val="26"/>
        </w:rPr>
        <w:t>Một nền tảng dữ liệu có giá trị:</w:t>
      </w:r>
      <w:r w:rsidRPr="00373E60">
        <w:rPr>
          <w:sz w:val="26"/>
          <w:szCs w:val="26"/>
        </w:rPr>
        <w:t xml:space="preserve"> Hệ thống sẽ liên tục thu thập và lưu trữ dữ liệu về môi trường và các hoạt động tưới. Nguồn dữ liệu này là quan trọng, có thể được dùng để tiếp tục phân tích, cải tiến mô hình AI và đưa ra các quyết định canh tác tốt hơn trong tương lai</w:t>
      </w:r>
    </w:p>
    <w:p w14:paraId="78C0AA5F" w14:textId="66D84E29" w:rsidR="00212DE6" w:rsidRPr="003A6230" w:rsidRDefault="00212DE6">
      <w:pPr>
        <w:pStyle w:val="ListParagraph"/>
        <w:numPr>
          <w:ilvl w:val="0"/>
          <w:numId w:val="1"/>
        </w:numPr>
        <w:spacing w:line="276" w:lineRule="auto"/>
        <w:outlineLvl w:val="0"/>
        <w:rPr>
          <w:b/>
          <w:bCs/>
          <w:sz w:val="26"/>
          <w:szCs w:val="26"/>
          <w:lang w:val="en-US"/>
        </w:rPr>
      </w:pPr>
      <w:bookmarkStart w:id="6" w:name="_Toc215043304"/>
      <w:r w:rsidRPr="00373E60">
        <w:rPr>
          <w:b/>
          <w:bCs/>
          <w:sz w:val="26"/>
          <w:szCs w:val="26"/>
          <w:lang w:val="en-US"/>
        </w:rPr>
        <w:t>Mô tả tổng quan hệ thống</w:t>
      </w:r>
      <w:bookmarkEnd w:id="6"/>
    </w:p>
    <w:p w14:paraId="32CE5F13" w14:textId="34CFD672" w:rsidR="00373E60" w:rsidRPr="003A6230" w:rsidRDefault="00373E60">
      <w:pPr>
        <w:pStyle w:val="ListParagraph"/>
        <w:numPr>
          <w:ilvl w:val="0"/>
          <w:numId w:val="18"/>
        </w:numPr>
        <w:spacing w:line="276" w:lineRule="auto"/>
        <w:outlineLvl w:val="1"/>
        <w:rPr>
          <w:b/>
          <w:bCs/>
          <w:sz w:val="26"/>
          <w:szCs w:val="26"/>
          <w:lang w:val="en-US"/>
        </w:rPr>
      </w:pPr>
      <w:bookmarkStart w:id="7" w:name="_Toc215043305"/>
      <w:r w:rsidRPr="00373E60">
        <w:rPr>
          <w:b/>
          <w:bCs/>
          <w:sz w:val="26"/>
          <w:szCs w:val="26"/>
          <w:lang w:val="en-US"/>
        </w:rPr>
        <w:t>Mô tả tổng quan</w:t>
      </w:r>
      <w:bookmarkEnd w:id="7"/>
    </w:p>
    <w:p w14:paraId="5A77F0D2" w14:textId="2156C972" w:rsidR="00373E60" w:rsidRDefault="00373E60" w:rsidP="00373E60">
      <w:pPr>
        <w:spacing w:line="276" w:lineRule="auto"/>
        <w:ind w:left="720"/>
        <w:rPr>
          <w:sz w:val="26"/>
          <w:szCs w:val="26"/>
          <w:lang w:val="en-US"/>
        </w:rPr>
      </w:pPr>
      <w:r>
        <w:rPr>
          <w:sz w:val="26"/>
          <w:szCs w:val="26"/>
          <w:lang w:val="en-US"/>
        </w:rPr>
        <w:t>Hệ thống tưới cây thông minh bao gồm 3 phần chính:</w:t>
      </w:r>
    </w:p>
    <w:p w14:paraId="1B80A43B" w14:textId="721D8DAB" w:rsidR="00373E60" w:rsidRDefault="00373E60">
      <w:pPr>
        <w:pStyle w:val="ListParagraph"/>
        <w:numPr>
          <w:ilvl w:val="0"/>
          <w:numId w:val="15"/>
        </w:numPr>
        <w:spacing w:line="276" w:lineRule="auto"/>
        <w:rPr>
          <w:sz w:val="26"/>
          <w:szCs w:val="26"/>
          <w:lang w:val="en-US"/>
        </w:rPr>
      </w:pPr>
      <w:r w:rsidRPr="00373E60">
        <w:rPr>
          <w:b/>
          <w:bCs/>
          <w:sz w:val="26"/>
          <w:szCs w:val="26"/>
          <w:lang w:val="en-US"/>
        </w:rPr>
        <w:t>Phần cảm biến và điều khiển:</w:t>
      </w:r>
      <w:r>
        <w:rPr>
          <w:sz w:val="26"/>
          <w:szCs w:val="26"/>
          <w:lang w:val="en-US"/>
        </w:rPr>
        <w:t xml:space="preserve"> ESP32 kết nối với các cảm biến môi trường (DHT22. BME280, cảm biến độ ẩm đất) để thu thập dữ liệu.</w:t>
      </w:r>
    </w:p>
    <w:p w14:paraId="50426181" w14:textId="54406F61" w:rsidR="00373E60" w:rsidRDefault="00373E60">
      <w:pPr>
        <w:pStyle w:val="ListParagraph"/>
        <w:numPr>
          <w:ilvl w:val="0"/>
          <w:numId w:val="15"/>
        </w:numPr>
        <w:spacing w:line="276" w:lineRule="auto"/>
        <w:rPr>
          <w:sz w:val="26"/>
          <w:szCs w:val="26"/>
          <w:lang w:val="en-US"/>
        </w:rPr>
      </w:pPr>
      <w:r w:rsidRPr="00373E60">
        <w:rPr>
          <w:b/>
          <w:bCs/>
          <w:sz w:val="26"/>
          <w:szCs w:val="26"/>
        </w:rPr>
        <w:t>Phần xử lý dữ liệu và trí tuệ nhân tạo:</w:t>
      </w:r>
      <w:r w:rsidRPr="00373E60">
        <w:rPr>
          <w:sz w:val="26"/>
          <w:szCs w:val="26"/>
        </w:rPr>
        <w:t xml:space="preserve"> Backend (NodeJS + ExpressJS) xử lý dữ liệu cảm biến, AI dự đoán mưa bằng mô hình XGBoost.</w:t>
      </w:r>
    </w:p>
    <w:p w14:paraId="75CAEE97" w14:textId="0147BDDE" w:rsidR="00373E60" w:rsidRDefault="00373E60">
      <w:pPr>
        <w:pStyle w:val="ListParagraph"/>
        <w:numPr>
          <w:ilvl w:val="0"/>
          <w:numId w:val="15"/>
        </w:numPr>
        <w:spacing w:line="276" w:lineRule="auto"/>
        <w:rPr>
          <w:sz w:val="26"/>
          <w:szCs w:val="26"/>
          <w:lang w:val="en-US"/>
        </w:rPr>
      </w:pPr>
      <w:r w:rsidRPr="00373E60">
        <w:rPr>
          <w:b/>
          <w:bCs/>
          <w:sz w:val="26"/>
          <w:szCs w:val="26"/>
        </w:rPr>
        <w:t>Phần giao diện người dùng:</w:t>
      </w:r>
      <w:r w:rsidRPr="00373E60">
        <w:rPr>
          <w:sz w:val="26"/>
          <w:szCs w:val="26"/>
        </w:rPr>
        <w:t xml:space="preserve"> Ứng dụng web (ReactJS) hiển thị dữ liệu, lịch tưới và cho phép điều khiển bơm từ xa</w:t>
      </w:r>
    </w:p>
    <w:p w14:paraId="7BDB73E4" w14:textId="404D36AE" w:rsidR="00373E60" w:rsidRDefault="00373E60" w:rsidP="00373E60">
      <w:pPr>
        <w:spacing w:line="276" w:lineRule="auto"/>
        <w:ind w:left="360"/>
        <w:rPr>
          <w:b/>
          <w:bCs/>
          <w:sz w:val="26"/>
          <w:szCs w:val="26"/>
          <w:lang w:val="en-US"/>
        </w:rPr>
      </w:pPr>
      <w:r w:rsidRPr="00373E60">
        <w:rPr>
          <w:b/>
          <w:bCs/>
          <w:sz w:val="26"/>
          <w:szCs w:val="26"/>
          <w:lang w:val="en-US"/>
        </w:rPr>
        <w:t>Sơ đồ tổng quan hệ thống</w:t>
      </w:r>
    </w:p>
    <w:p w14:paraId="191FE054" w14:textId="77777777" w:rsidR="00373E60" w:rsidRPr="00665A19" w:rsidRDefault="00373E60" w:rsidP="00373E60">
      <w:pPr>
        <w:tabs>
          <w:tab w:val="left" w:pos="360"/>
        </w:tabs>
        <w:rPr>
          <w:b/>
          <w:bCs/>
          <w:sz w:val="26"/>
          <w:szCs w:val="26"/>
          <w:lang w:val="en-US"/>
        </w:rPr>
      </w:pPr>
      <w:r w:rsidRPr="00665A19">
        <w:rPr>
          <w:b/>
          <w:bCs/>
          <w:sz w:val="26"/>
          <w:szCs w:val="26"/>
          <w:lang w:val="en-US"/>
        </w:rPr>
        <w:t>Sơ đồ tổng quan hệ thống:</w:t>
      </w:r>
    </w:p>
    <w:p w14:paraId="76EDB634" w14:textId="77777777" w:rsidR="00373E60" w:rsidRDefault="00373E60" w:rsidP="00373E60">
      <w:pPr>
        <w:tabs>
          <w:tab w:val="left" w:pos="360"/>
        </w:tabs>
        <w:rPr>
          <w:b/>
          <w:bCs/>
          <w:sz w:val="26"/>
          <w:szCs w:val="26"/>
          <w:lang w:val="en-US"/>
        </w:rPr>
      </w:pPr>
      <w:r w:rsidRPr="00A85718">
        <w:rPr>
          <w:b/>
          <w:bCs/>
          <w:noProof/>
          <w:sz w:val="26"/>
          <w:szCs w:val="26"/>
          <w:lang w:val="en-US"/>
        </w:rPr>
        <w:lastRenderedPageBreak/>
        <w:drawing>
          <wp:inline distT="0" distB="0" distL="0" distR="0" wp14:anchorId="00F71278" wp14:editId="218C4882">
            <wp:extent cx="5740400" cy="3780790"/>
            <wp:effectExtent l="19050" t="19050" r="12700" b="10160"/>
            <wp:docPr id="319208040"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08040" name="Picture 1" descr="A diagram of a computer&#10;&#10;AI-generated content may be incorrect."/>
                    <pic:cNvPicPr/>
                  </pic:nvPicPr>
                  <pic:blipFill>
                    <a:blip r:embed="rId14"/>
                    <a:stretch>
                      <a:fillRect/>
                    </a:stretch>
                  </pic:blipFill>
                  <pic:spPr>
                    <a:xfrm>
                      <a:off x="0" y="0"/>
                      <a:ext cx="5740400" cy="3780790"/>
                    </a:xfrm>
                    <a:prstGeom prst="rect">
                      <a:avLst/>
                    </a:prstGeom>
                    <a:ln>
                      <a:solidFill>
                        <a:schemeClr val="tx1"/>
                      </a:solidFill>
                    </a:ln>
                  </pic:spPr>
                </pic:pic>
              </a:graphicData>
            </a:graphic>
          </wp:inline>
        </w:drawing>
      </w:r>
    </w:p>
    <w:p w14:paraId="1873D1DE" w14:textId="1D59FAB3" w:rsidR="00373E60" w:rsidRDefault="00373E60" w:rsidP="00373E60">
      <w:pPr>
        <w:tabs>
          <w:tab w:val="left" w:pos="360"/>
        </w:tabs>
        <w:jc w:val="center"/>
        <w:rPr>
          <w:i/>
          <w:iCs/>
          <w:lang w:val="en-US"/>
        </w:rPr>
      </w:pPr>
      <w:r w:rsidRPr="00B03C92">
        <w:rPr>
          <w:i/>
          <w:iCs/>
          <w:lang w:val="en-US"/>
        </w:rPr>
        <w:t xml:space="preserve">Hình </w:t>
      </w:r>
      <w:r w:rsidR="00676E1A">
        <w:rPr>
          <w:i/>
          <w:iCs/>
          <w:lang w:val="en-US"/>
        </w:rPr>
        <w:t>1</w:t>
      </w:r>
      <w:r w:rsidRPr="00B03C92">
        <w:rPr>
          <w:i/>
          <w:iCs/>
          <w:lang w:val="en-US"/>
        </w:rPr>
        <w:t>: Sơ đồ tổng quan hệ thống</w:t>
      </w:r>
    </w:p>
    <w:p w14:paraId="27A2D1B6" w14:textId="14972707" w:rsidR="00A52306" w:rsidRPr="00A52306" w:rsidRDefault="00A52306" w:rsidP="00A52306">
      <w:pPr>
        <w:tabs>
          <w:tab w:val="left" w:pos="360"/>
        </w:tabs>
        <w:rPr>
          <w:sz w:val="26"/>
          <w:szCs w:val="26"/>
          <w:lang w:val="en-US"/>
        </w:rPr>
      </w:pPr>
      <w:r w:rsidRPr="00665A19">
        <w:rPr>
          <w:b/>
          <w:bCs/>
          <w:sz w:val="26"/>
          <w:szCs w:val="26"/>
          <w:lang w:val="en-US"/>
        </w:rPr>
        <w:t>Chi tiết:</w:t>
      </w:r>
      <w:r w:rsidRPr="00046B5D">
        <w:rPr>
          <w:sz w:val="26"/>
          <w:szCs w:val="26"/>
          <w:lang w:val="en-US"/>
        </w:rPr>
        <w:t xml:space="preserve"> Xem tại </w:t>
      </w:r>
      <w:hyperlink r:id="rId15" w:history="1">
        <w:r w:rsidRPr="00665A19">
          <w:rPr>
            <w:rStyle w:val="Hyperlink"/>
            <w:sz w:val="26"/>
            <w:szCs w:val="26"/>
            <w:u w:val="none"/>
            <w:lang w:val="en-US"/>
          </w:rPr>
          <w:t>đây</w:t>
        </w:r>
      </w:hyperlink>
    </w:p>
    <w:p w14:paraId="2E46F78F" w14:textId="77777777" w:rsidR="00373E60" w:rsidRPr="00B03C92" w:rsidRDefault="00373E60" w:rsidP="00373E60">
      <w:pPr>
        <w:tabs>
          <w:tab w:val="left" w:pos="360"/>
        </w:tabs>
        <w:ind w:left="360"/>
        <w:rPr>
          <w:b/>
          <w:bCs/>
          <w:sz w:val="26"/>
          <w:szCs w:val="26"/>
          <w:lang w:val="en-US"/>
        </w:rPr>
      </w:pPr>
      <w:r w:rsidRPr="00B03C92">
        <w:rPr>
          <w:b/>
          <w:bCs/>
          <w:sz w:val="26"/>
          <w:szCs w:val="26"/>
          <w:lang w:val="en-US"/>
        </w:rPr>
        <w:t>Giải thích:</w:t>
      </w:r>
    </w:p>
    <w:p w14:paraId="7393EE7B" w14:textId="47079762" w:rsidR="00373E60" w:rsidRDefault="007259AD" w:rsidP="00472EE4">
      <w:pPr>
        <w:tabs>
          <w:tab w:val="left" w:pos="360"/>
        </w:tabs>
        <w:ind w:left="720"/>
        <w:rPr>
          <w:sz w:val="26"/>
          <w:szCs w:val="26"/>
          <w:lang w:val="en-US"/>
        </w:rPr>
      </w:pPr>
      <w:r>
        <w:rPr>
          <w:b/>
          <w:bCs/>
          <w:sz w:val="26"/>
          <w:szCs w:val="26"/>
          <w:lang w:val="en-US"/>
        </w:rPr>
        <w:t>Bước 1:</w:t>
      </w:r>
      <w:r w:rsidR="00825117">
        <w:rPr>
          <w:b/>
          <w:bCs/>
          <w:sz w:val="26"/>
          <w:szCs w:val="26"/>
          <w:lang w:val="en-US"/>
        </w:rPr>
        <w:t xml:space="preserve"> </w:t>
      </w:r>
      <w:r w:rsidR="00AD6156">
        <w:rPr>
          <w:b/>
          <w:bCs/>
          <w:sz w:val="26"/>
          <w:szCs w:val="26"/>
          <w:lang w:val="en-US"/>
        </w:rPr>
        <w:t>Thu thập dữ liệu từ môi trường</w:t>
      </w:r>
    </w:p>
    <w:p w14:paraId="125B1AEF" w14:textId="62882D18" w:rsidR="00AD6156" w:rsidRDefault="00AD6156" w:rsidP="00472EE4">
      <w:pPr>
        <w:tabs>
          <w:tab w:val="left" w:pos="360"/>
        </w:tabs>
        <w:ind w:left="720"/>
        <w:rPr>
          <w:sz w:val="26"/>
          <w:szCs w:val="26"/>
          <w:lang w:val="en-US"/>
        </w:rPr>
      </w:pPr>
      <w:r>
        <w:rPr>
          <w:sz w:val="26"/>
          <w:szCs w:val="26"/>
          <w:lang w:val="en-US"/>
        </w:rPr>
        <w:tab/>
        <w:t xml:space="preserve">Các cảm biến được lắp đặt trong môi trường sẽ đo đạc và thư thập thông </w:t>
      </w:r>
      <w:r>
        <w:rPr>
          <w:sz w:val="26"/>
          <w:szCs w:val="26"/>
          <w:lang w:val="en-US"/>
        </w:rPr>
        <w:tab/>
        <w:t>tin:</w:t>
      </w:r>
    </w:p>
    <w:p w14:paraId="5D9B970C" w14:textId="040030A8" w:rsidR="00AD6156" w:rsidRDefault="00AD6156">
      <w:pPr>
        <w:pStyle w:val="ListParagraph"/>
        <w:numPr>
          <w:ilvl w:val="1"/>
          <w:numId w:val="15"/>
        </w:numPr>
        <w:tabs>
          <w:tab w:val="left" w:pos="360"/>
        </w:tabs>
        <w:rPr>
          <w:sz w:val="26"/>
          <w:szCs w:val="26"/>
          <w:lang w:val="en-US"/>
        </w:rPr>
      </w:pPr>
      <w:r>
        <w:rPr>
          <w:sz w:val="26"/>
          <w:szCs w:val="26"/>
          <w:lang w:val="en-US"/>
        </w:rPr>
        <w:t>Nhiệt độ không khí</w:t>
      </w:r>
    </w:p>
    <w:p w14:paraId="2D0090B0" w14:textId="28C3625E" w:rsidR="00AD6156" w:rsidRDefault="00AD6156">
      <w:pPr>
        <w:pStyle w:val="ListParagraph"/>
        <w:numPr>
          <w:ilvl w:val="1"/>
          <w:numId w:val="15"/>
        </w:numPr>
        <w:tabs>
          <w:tab w:val="left" w:pos="360"/>
        </w:tabs>
        <w:rPr>
          <w:sz w:val="26"/>
          <w:szCs w:val="26"/>
          <w:lang w:val="en-US"/>
        </w:rPr>
      </w:pPr>
      <w:r>
        <w:rPr>
          <w:sz w:val="26"/>
          <w:szCs w:val="26"/>
          <w:lang w:val="en-US"/>
        </w:rPr>
        <w:t>Độ ẩm không khí</w:t>
      </w:r>
    </w:p>
    <w:p w14:paraId="4F774044" w14:textId="1339E320" w:rsidR="00AD6156" w:rsidRDefault="00AD6156">
      <w:pPr>
        <w:pStyle w:val="ListParagraph"/>
        <w:numPr>
          <w:ilvl w:val="1"/>
          <w:numId w:val="15"/>
        </w:numPr>
        <w:tabs>
          <w:tab w:val="left" w:pos="360"/>
        </w:tabs>
        <w:rPr>
          <w:sz w:val="26"/>
          <w:szCs w:val="26"/>
          <w:lang w:val="en-US"/>
        </w:rPr>
      </w:pPr>
      <w:r>
        <w:rPr>
          <w:sz w:val="26"/>
          <w:szCs w:val="26"/>
          <w:lang w:val="en-US"/>
        </w:rPr>
        <w:t>Độ ẩm đất</w:t>
      </w:r>
    </w:p>
    <w:p w14:paraId="46CC2014" w14:textId="2749D83E" w:rsidR="00825117" w:rsidRPr="00500DFA" w:rsidRDefault="00AD6156">
      <w:pPr>
        <w:pStyle w:val="ListParagraph"/>
        <w:numPr>
          <w:ilvl w:val="1"/>
          <w:numId w:val="15"/>
        </w:numPr>
        <w:tabs>
          <w:tab w:val="left" w:pos="360"/>
        </w:tabs>
        <w:rPr>
          <w:sz w:val="26"/>
          <w:szCs w:val="26"/>
          <w:lang w:val="en-US"/>
        </w:rPr>
      </w:pPr>
      <w:r>
        <w:rPr>
          <w:sz w:val="26"/>
          <w:szCs w:val="26"/>
          <w:lang w:val="en-US"/>
        </w:rPr>
        <w:t>Cường độ ánh sáng</w:t>
      </w:r>
    </w:p>
    <w:p w14:paraId="1520EE45" w14:textId="4A04A6C1" w:rsidR="007259AD" w:rsidRDefault="007259AD" w:rsidP="00472EE4">
      <w:pPr>
        <w:tabs>
          <w:tab w:val="left" w:pos="360"/>
        </w:tabs>
        <w:ind w:left="720"/>
        <w:rPr>
          <w:b/>
          <w:bCs/>
          <w:sz w:val="26"/>
          <w:szCs w:val="26"/>
          <w:lang w:val="en-US"/>
        </w:rPr>
      </w:pPr>
      <w:r>
        <w:rPr>
          <w:b/>
          <w:bCs/>
          <w:sz w:val="26"/>
          <w:szCs w:val="26"/>
          <w:lang w:val="en-US"/>
        </w:rPr>
        <w:t>Bước 2:</w:t>
      </w:r>
      <w:r w:rsidR="00500DFA">
        <w:rPr>
          <w:b/>
          <w:bCs/>
          <w:sz w:val="26"/>
          <w:szCs w:val="26"/>
          <w:lang w:val="en-US"/>
        </w:rPr>
        <w:t xml:space="preserve"> ESP32 gửi dữ liệu lên Cloud</w:t>
      </w:r>
    </w:p>
    <w:p w14:paraId="217F6CC3" w14:textId="09CAA141" w:rsidR="00AD6156" w:rsidRDefault="00500DFA">
      <w:pPr>
        <w:pStyle w:val="ListParagraph"/>
        <w:numPr>
          <w:ilvl w:val="0"/>
          <w:numId w:val="29"/>
        </w:numPr>
        <w:tabs>
          <w:tab w:val="left" w:pos="360"/>
        </w:tabs>
        <w:rPr>
          <w:sz w:val="26"/>
          <w:szCs w:val="26"/>
          <w:lang w:val="en-US"/>
        </w:rPr>
      </w:pPr>
      <w:r>
        <w:rPr>
          <w:sz w:val="26"/>
          <w:szCs w:val="26"/>
          <w:lang w:val="en-US"/>
        </w:rPr>
        <w:t>ESP32 đọc giá trị từ các cảm biến</w:t>
      </w:r>
    </w:p>
    <w:p w14:paraId="1E47CDAC" w14:textId="0CCB5C72" w:rsidR="00500DFA" w:rsidRDefault="00500DFA">
      <w:pPr>
        <w:pStyle w:val="ListParagraph"/>
        <w:numPr>
          <w:ilvl w:val="0"/>
          <w:numId w:val="29"/>
        </w:numPr>
        <w:tabs>
          <w:tab w:val="left" w:pos="360"/>
        </w:tabs>
        <w:rPr>
          <w:sz w:val="26"/>
          <w:szCs w:val="26"/>
          <w:lang w:val="en-US"/>
        </w:rPr>
      </w:pPr>
      <w:r>
        <w:rPr>
          <w:sz w:val="26"/>
          <w:szCs w:val="26"/>
          <w:lang w:val="en-US"/>
        </w:rPr>
        <w:t>Định dạng dữ liệu thành JSON payload</w:t>
      </w:r>
    </w:p>
    <w:p w14:paraId="0E6A7F33" w14:textId="77777777" w:rsidR="00500DFA" w:rsidRPr="00500DFA" w:rsidRDefault="00500DFA" w:rsidP="00500DFA">
      <w:pPr>
        <w:tabs>
          <w:tab w:val="left" w:pos="360"/>
        </w:tabs>
        <w:rPr>
          <w:sz w:val="26"/>
          <w:szCs w:val="26"/>
          <w:lang w:val="en-US"/>
        </w:rPr>
      </w:pPr>
    </w:p>
    <w:p w14:paraId="4ABB065F" w14:textId="73BC5963" w:rsidR="00500DFA" w:rsidRDefault="00500DFA" w:rsidP="00500DFA">
      <w:pPr>
        <w:tabs>
          <w:tab w:val="left" w:pos="360"/>
        </w:tabs>
        <w:jc w:val="center"/>
        <w:rPr>
          <w:sz w:val="26"/>
          <w:szCs w:val="26"/>
          <w:lang w:val="en-US"/>
        </w:rPr>
      </w:pPr>
      <w:r w:rsidRPr="00500DFA">
        <w:rPr>
          <w:noProof/>
          <w:sz w:val="26"/>
          <w:szCs w:val="26"/>
          <w:lang w:val="en-US"/>
        </w:rPr>
        <w:drawing>
          <wp:inline distT="0" distB="0" distL="0" distR="0" wp14:anchorId="1D6FA2D1" wp14:editId="664947DF">
            <wp:extent cx="4188056" cy="2194560"/>
            <wp:effectExtent l="19050" t="19050" r="22225" b="15240"/>
            <wp:docPr id="8956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6816" name=""/>
                    <pic:cNvPicPr/>
                  </pic:nvPicPr>
                  <pic:blipFill>
                    <a:blip r:embed="rId16"/>
                    <a:stretch>
                      <a:fillRect/>
                    </a:stretch>
                  </pic:blipFill>
                  <pic:spPr>
                    <a:xfrm>
                      <a:off x="0" y="0"/>
                      <a:ext cx="4208066" cy="2205045"/>
                    </a:xfrm>
                    <a:prstGeom prst="rect">
                      <a:avLst/>
                    </a:prstGeom>
                    <a:ln>
                      <a:solidFill>
                        <a:schemeClr val="tx1"/>
                      </a:solidFill>
                    </a:ln>
                  </pic:spPr>
                </pic:pic>
              </a:graphicData>
            </a:graphic>
          </wp:inline>
        </w:drawing>
      </w:r>
    </w:p>
    <w:p w14:paraId="085D00F5" w14:textId="77777777" w:rsidR="00500DFA" w:rsidRDefault="00500DFA" w:rsidP="00500DFA">
      <w:pPr>
        <w:tabs>
          <w:tab w:val="left" w:pos="360"/>
        </w:tabs>
        <w:jc w:val="center"/>
        <w:rPr>
          <w:sz w:val="26"/>
          <w:szCs w:val="26"/>
          <w:lang w:val="en-US"/>
        </w:rPr>
      </w:pPr>
    </w:p>
    <w:p w14:paraId="384F0201" w14:textId="16EF0702" w:rsidR="00500DFA" w:rsidRDefault="00500DFA">
      <w:pPr>
        <w:pStyle w:val="ListParagraph"/>
        <w:numPr>
          <w:ilvl w:val="0"/>
          <w:numId w:val="29"/>
        </w:numPr>
        <w:tabs>
          <w:tab w:val="left" w:pos="360"/>
        </w:tabs>
        <w:rPr>
          <w:sz w:val="26"/>
          <w:szCs w:val="26"/>
          <w:lang w:val="en-US"/>
        </w:rPr>
      </w:pPr>
      <w:r>
        <w:rPr>
          <w:sz w:val="26"/>
          <w:szCs w:val="26"/>
          <w:lang w:val="en-US"/>
        </w:rPr>
        <w:t>Kết nối tới HiveMQ Cloud qua giao thức MQTT</w:t>
      </w:r>
    </w:p>
    <w:p w14:paraId="22F725F9" w14:textId="4F7FFC8C" w:rsidR="00500DFA" w:rsidRPr="00500DFA" w:rsidRDefault="00500DFA">
      <w:pPr>
        <w:pStyle w:val="ListParagraph"/>
        <w:numPr>
          <w:ilvl w:val="0"/>
          <w:numId w:val="29"/>
        </w:numPr>
        <w:tabs>
          <w:tab w:val="left" w:pos="360"/>
        </w:tabs>
        <w:rPr>
          <w:sz w:val="26"/>
          <w:szCs w:val="26"/>
          <w:lang w:val="en-US"/>
        </w:rPr>
      </w:pPr>
      <w:r>
        <w:rPr>
          <w:sz w:val="26"/>
          <w:szCs w:val="26"/>
          <w:lang w:val="en-US"/>
        </w:rPr>
        <w:t xml:space="preserve">Publish dữ liệu lên TOPIC: </w:t>
      </w:r>
      <w:r w:rsidRPr="00500DFA">
        <w:rPr>
          <w:sz w:val="26"/>
          <w:szCs w:val="26"/>
          <w:shd w:val="clear" w:color="auto" w:fill="C6D9F1" w:themeFill="text2" w:themeFillTint="33"/>
          <w:lang w:val="en-US"/>
        </w:rPr>
        <w:t>sensor/data/push</w:t>
      </w:r>
    </w:p>
    <w:p w14:paraId="3CE23A87" w14:textId="77777777" w:rsidR="00500DFA" w:rsidRPr="00500DFA" w:rsidRDefault="00500DFA" w:rsidP="00500DFA">
      <w:pPr>
        <w:tabs>
          <w:tab w:val="left" w:pos="360"/>
        </w:tabs>
        <w:jc w:val="center"/>
        <w:rPr>
          <w:sz w:val="26"/>
          <w:szCs w:val="26"/>
          <w:lang w:val="en-US"/>
        </w:rPr>
      </w:pPr>
    </w:p>
    <w:p w14:paraId="2B7CFD7E" w14:textId="51196392" w:rsidR="007259AD" w:rsidRDefault="007259AD" w:rsidP="00472EE4">
      <w:pPr>
        <w:tabs>
          <w:tab w:val="left" w:pos="360"/>
        </w:tabs>
        <w:ind w:left="720"/>
        <w:rPr>
          <w:b/>
          <w:bCs/>
          <w:sz w:val="26"/>
          <w:szCs w:val="26"/>
          <w:lang w:val="en-US"/>
        </w:rPr>
      </w:pPr>
      <w:r>
        <w:rPr>
          <w:b/>
          <w:bCs/>
          <w:sz w:val="26"/>
          <w:szCs w:val="26"/>
          <w:lang w:val="en-US"/>
        </w:rPr>
        <w:t>Bước 3:</w:t>
      </w:r>
      <w:r w:rsidR="00500DFA">
        <w:rPr>
          <w:b/>
          <w:bCs/>
          <w:sz w:val="26"/>
          <w:szCs w:val="26"/>
          <w:lang w:val="en-US"/>
        </w:rPr>
        <w:t xml:space="preserve"> Server và AI đồng thời lắng nghe dữ liệu</w:t>
      </w:r>
    </w:p>
    <w:p w14:paraId="2FA71D61" w14:textId="5F3DFA04" w:rsidR="00AD6156" w:rsidRDefault="00AD6156" w:rsidP="00500DFA">
      <w:pPr>
        <w:tabs>
          <w:tab w:val="left" w:pos="360"/>
        </w:tabs>
        <w:ind w:left="720"/>
        <w:rPr>
          <w:b/>
          <w:bCs/>
          <w:sz w:val="26"/>
          <w:szCs w:val="26"/>
          <w:lang w:val="en-US"/>
        </w:rPr>
      </w:pPr>
      <w:r>
        <w:rPr>
          <w:b/>
          <w:bCs/>
          <w:sz w:val="26"/>
          <w:szCs w:val="26"/>
          <w:lang w:val="en-US"/>
        </w:rPr>
        <w:tab/>
      </w:r>
      <w:r w:rsidR="00500DFA">
        <w:rPr>
          <w:b/>
          <w:bCs/>
          <w:sz w:val="26"/>
          <w:szCs w:val="26"/>
          <w:lang w:val="en-US"/>
        </w:rPr>
        <w:t>Server Backend (NodeJS):</w:t>
      </w:r>
    </w:p>
    <w:p w14:paraId="01EB4A83" w14:textId="62F66A6F" w:rsidR="00500DFA" w:rsidRDefault="00500DFA">
      <w:pPr>
        <w:pStyle w:val="ListParagraph"/>
        <w:numPr>
          <w:ilvl w:val="1"/>
          <w:numId w:val="17"/>
        </w:numPr>
        <w:tabs>
          <w:tab w:val="left" w:pos="360"/>
        </w:tabs>
        <w:rPr>
          <w:sz w:val="26"/>
          <w:szCs w:val="26"/>
          <w:lang w:val="en-US"/>
        </w:rPr>
      </w:pPr>
      <w:r>
        <w:rPr>
          <w:sz w:val="26"/>
          <w:szCs w:val="26"/>
          <w:lang w:val="en-US"/>
        </w:rPr>
        <w:t xml:space="preserve">Subscribe vào TOPIC: </w:t>
      </w:r>
      <w:r w:rsidRPr="009D322D">
        <w:rPr>
          <w:sz w:val="26"/>
          <w:szCs w:val="26"/>
          <w:shd w:val="clear" w:color="auto" w:fill="C6D9F1" w:themeFill="text2" w:themeFillTint="33"/>
          <w:lang w:val="en-US"/>
        </w:rPr>
        <w:t>sensor/data/push</w:t>
      </w:r>
    </w:p>
    <w:p w14:paraId="7ECCC9EC" w14:textId="765C3BD9" w:rsidR="00500DFA" w:rsidRDefault="00500DFA">
      <w:pPr>
        <w:pStyle w:val="ListParagraph"/>
        <w:numPr>
          <w:ilvl w:val="1"/>
          <w:numId w:val="17"/>
        </w:numPr>
        <w:tabs>
          <w:tab w:val="left" w:pos="360"/>
        </w:tabs>
        <w:rPr>
          <w:sz w:val="26"/>
          <w:szCs w:val="26"/>
          <w:lang w:val="en-US"/>
        </w:rPr>
      </w:pPr>
      <w:r>
        <w:rPr>
          <w:sz w:val="26"/>
          <w:szCs w:val="26"/>
          <w:lang w:val="en-US"/>
        </w:rPr>
        <w:t>Vai trò chính:</w:t>
      </w:r>
    </w:p>
    <w:p w14:paraId="480C867B" w14:textId="1888F4AE" w:rsidR="00500DFA" w:rsidRDefault="00500DFA">
      <w:pPr>
        <w:pStyle w:val="ListParagraph"/>
        <w:numPr>
          <w:ilvl w:val="2"/>
          <w:numId w:val="17"/>
        </w:numPr>
        <w:tabs>
          <w:tab w:val="left" w:pos="360"/>
        </w:tabs>
        <w:rPr>
          <w:sz w:val="26"/>
          <w:szCs w:val="26"/>
          <w:lang w:val="en-US"/>
        </w:rPr>
      </w:pPr>
      <w:r>
        <w:rPr>
          <w:sz w:val="26"/>
          <w:szCs w:val="26"/>
          <w:lang w:val="en-US"/>
        </w:rPr>
        <w:t>Nhận dữ liệu thời gian thực từ sensor</w:t>
      </w:r>
    </w:p>
    <w:p w14:paraId="260A6B13" w14:textId="35B963EE" w:rsidR="00500DFA" w:rsidRDefault="00500DFA">
      <w:pPr>
        <w:pStyle w:val="ListParagraph"/>
        <w:numPr>
          <w:ilvl w:val="2"/>
          <w:numId w:val="17"/>
        </w:numPr>
        <w:tabs>
          <w:tab w:val="left" w:pos="360"/>
        </w:tabs>
        <w:rPr>
          <w:sz w:val="26"/>
          <w:szCs w:val="26"/>
          <w:lang w:val="en-US"/>
        </w:rPr>
      </w:pPr>
      <w:r>
        <w:rPr>
          <w:sz w:val="26"/>
          <w:szCs w:val="26"/>
          <w:lang w:val="en-US"/>
        </w:rPr>
        <w:t>Validate và chuẩn hóa dữ liệu</w:t>
      </w:r>
    </w:p>
    <w:p w14:paraId="1597B172" w14:textId="6B23A72E" w:rsidR="00500DFA" w:rsidRDefault="00500DFA">
      <w:pPr>
        <w:pStyle w:val="ListParagraph"/>
        <w:numPr>
          <w:ilvl w:val="2"/>
          <w:numId w:val="17"/>
        </w:numPr>
        <w:tabs>
          <w:tab w:val="left" w:pos="360"/>
        </w:tabs>
        <w:rPr>
          <w:sz w:val="26"/>
          <w:szCs w:val="26"/>
          <w:lang w:val="en-US"/>
        </w:rPr>
      </w:pPr>
      <w:r>
        <w:rPr>
          <w:sz w:val="26"/>
          <w:szCs w:val="26"/>
          <w:lang w:val="en-US"/>
        </w:rPr>
        <w:t>Xử lý logic nghiệp vụ cơ bản</w:t>
      </w:r>
    </w:p>
    <w:p w14:paraId="6F17DAED" w14:textId="43DA4D9E" w:rsidR="00500DFA" w:rsidRDefault="00500DFA">
      <w:pPr>
        <w:pStyle w:val="ListParagraph"/>
        <w:numPr>
          <w:ilvl w:val="2"/>
          <w:numId w:val="17"/>
        </w:numPr>
        <w:tabs>
          <w:tab w:val="left" w:pos="360"/>
        </w:tabs>
        <w:rPr>
          <w:sz w:val="26"/>
          <w:szCs w:val="26"/>
          <w:lang w:val="en-US"/>
        </w:rPr>
      </w:pPr>
      <w:r>
        <w:rPr>
          <w:sz w:val="26"/>
          <w:szCs w:val="26"/>
          <w:lang w:val="en-US"/>
        </w:rPr>
        <w:t>Chuẩn bị lưu vào database</w:t>
      </w:r>
    </w:p>
    <w:p w14:paraId="4A5656CB" w14:textId="74D07C0C" w:rsidR="00500DFA" w:rsidRDefault="00500DFA" w:rsidP="00500DFA">
      <w:pPr>
        <w:tabs>
          <w:tab w:val="left" w:pos="360"/>
        </w:tabs>
        <w:rPr>
          <w:b/>
          <w:bCs/>
          <w:sz w:val="26"/>
          <w:szCs w:val="26"/>
          <w:lang w:val="en-US"/>
        </w:rPr>
      </w:pPr>
      <w:r>
        <w:rPr>
          <w:sz w:val="26"/>
          <w:szCs w:val="26"/>
          <w:lang w:val="en-US"/>
        </w:rPr>
        <w:tab/>
      </w:r>
      <w:r>
        <w:rPr>
          <w:sz w:val="26"/>
          <w:szCs w:val="26"/>
          <w:lang w:val="en-US"/>
        </w:rPr>
        <w:tab/>
      </w:r>
      <w:r>
        <w:rPr>
          <w:sz w:val="26"/>
          <w:szCs w:val="26"/>
          <w:lang w:val="en-US"/>
        </w:rPr>
        <w:tab/>
      </w:r>
      <w:r w:rsidRPr="00500DFA">
        <w:rPr>
          <w:b/>
          <w:bCs/>
          <w:sz w:val="26"/>
          <w:szCs w:val="26"/>
          <w:lang w:val="en-US"/>
        </w:rPr>
        <w:t>AI Modules</w:t>
      </w:r>
      <w:r>
        <w:rPr>
          <w:b/>
          <w:bCs/>
          <w:sz w:val="26"/>
          <w:szCs w:val="26"/>
          <w:lang w:val="en-US"/>
        </w:rPr>
        <w:t>:</w:t>
      </w:r>
    </w:p>
    <w:p w14:paraId="7CE296A6" w14:textId="77777777" w:rsidR="00500DFA" w:rsidRPr="00500DFA" w:rsidRDefault="00500DFA">
      <w:pPr>
        <w:pStyle w:val="ListParagraph"/>
        <w:numPr>
          <w:ilvl w:val="1"/>
          <w:numId w:val="17"/>
        </w:numPr>
        <w:tabs>
          <w:tab w:val="left" w:pos="360"/>
        </w:tabs>
        <w:rPr>
          <w:b/>
          <w:bCs/>
          <w:sz w:val="26"/>
          <w:szCs w:val="26"/>
          <w:lang w:val="en-US"/>
        </w:rPr>
      </w:pPr>
      <w:r>
        <w:rPr>
          <w:sz w:val="26"/>
          <w:szCs w:val="26"/>
          <w:lang w:val="en-US"/>
        </w:rPr>
        <w:t xml:space="preserve">Subcribe vào TOPIC: </w:t>
      </w:r>
      <w:r w:rsidRPr="009D322D">
        <w:rPr>
          <w:sz w:val="26"/>
          <w:szCs w:val="26"/>
          <w:shd w:val="clear" w:color="auto" w:fill="C6D9F1" w:themeFill="text2" w:themeFillTint="33"/>
          <w:lang w:val="en-US"/>
        </w:rPr>
        <w:t>sensor/data/push</w:t>
      </w:r>
    </w:p>
    <w:p w14:paraId="4C919146" w14:textId="77777777" w:rsidR="00500DFA" w:rsidRPr="00500DFA" w:rsidRDefault="00500DFA">
      <w:pPr>
        <w:pStyle w:val="ListParagraph"/>
        <w:numPr>
          <w:ilvl w:val="1"/>
          <w:numId w:val="17"/>
        </w:numPr>
        <w:tabs>
          <w:tab w:val="left" w:pos="360"/>
        </w:tabs>
        <w:rPr>
          <w:b/>
          <w:bCs/>
          <w:sz w:val="26"/>
          <w:szCs w:val="26"/>
          <w:lang w:val="en-US"/>
        </w:rPr>
      </w:pPr>
      <w:r>
        <w:rPr>
          <w:sz w:val="26"/>
          <w:szCs w:val="26"/>
          <w:lang w:val="en-US"/>
        </w:rPr>
        <w:t>Vai trò chính:</w:t>
      </w:r>
    </w:p>
    <w:p w14:paraId="7BC8E659" w14:textId="77777777" w:rsidR="00500DFA" w:rsidRPr="00500DFA" w:rsidRDefault="00500DFA">
      <w:pPr>
        <w:pStyle w:val="ListParagraph"/>
        <w:numPr>
          <w:ilvl w:val="2"/>
          <w:numId w:val="17"/>
        </w:numPr>
        <w:tabs>
          <w:tab w:val="left" w:pos="360"/>
        </w:tabs>
        <w:rPr>
          <w:b/>
          <w:bCs/>
          <w:sz w:val="26"/>
          <w:szCs w:val="26"/>
          <w:lang w:val="en-US"/>
        </w:rPr>
      </w:pPr>
      <w:r>
        <w:rPr>
          <w:sz w:val="26"/>
          <w:szCs w:val="26"/>
          <w:lang w:val="en-US"/>
        </w:rPr>
        <w:t>Nhận cùng dữ liệu với Server</w:t>
      </w:r>
    </w:p>
    <w:p w14:paraId="5FD5DB04" w14:textId="77777777" w:rsidR="00500DFA" w:rsidRPr="00500DFA" w:rsidRDefault="00500DFA">
      <w:pPr>
        <w:pStyle w:val="ListParagraph"/>
        <w:numPr>
          <w:ilvl w:val="2"/>
          <w:numId w:val="17"/>
        </w:numPr>
        <w:tabs>
          <w:tab w:val="left" w:pos="360"/>
        </w:tabs>
        <w:rPr>
          <w:b/>
          <w:bCs/>
          <w:sz w:val="26"/>
          <w:szCs w:val="26"/>
          <w:lang w:val="en-US"/>
        </w:rPr>
      </w:pPr>
      <w:r>
        <w:rPr>
          <w:sz w:val="26"/>
          <w:szCs w:val="26"/>
          <w:lang w:val="en-US"/>
        </w:rPr>
        <w:t>Phân tích và dự đoán nhu cầu tưới nước</w:t>
      </w:r>
    </w:p>
    <w:p w14:paraId="475E8821" w14:textId="3522AFEF" w:rsidR="00500DFA" w:rsidRPr="00500DFA" w:rsidRDefault="00500DFA">
      <w:pPr>
        <w:pStyle w:val="ListParagraph"/>
        <w:numPr>
          <w:ilvl w:val="2"/>
          <w:numId w:val="17"/>
        </w:numPr>
        <w:tabs>
          <w:tab w:val="left" w:pos="360"/>
        </w:tabs>
        <w:rPr>
          <w:b/>
          <w:bCs/>
          <w:sz w:val="26"/>
          <w:szCs w:val="26"/>
          <w:lang w:val="en-US"/>
        </w:rPr>
      </w:pPr>
      <w:r>
        <w:rPr>
          <w:sz w:val="26"/>
          <w:szCs w:val="26"/>
          <w:lang w:val="en-US"/>
        </w:rPr>
        <w:t xml:space="preserve">Áp dụng các thuật toán machine learning hoặc rule-based system </w:t>
      </w:r>
    </w:p>
    <w:p w14:paraId="45A1DD1B" w14:textId="3A0D17F3" w:rsidR="007259AD" w:rsidRDefault="007259AD" w:rsidP="00472EE4">
      <w:pPr>
        <w:tabs>
          <w:tab w:val="left" w:pos="360"/>
        </w:tabs>
        <w:ind w:left="720"/>
        <w:rPr>
          <w:b/>
          <w:bCs/>
          <w:sz w:val="26"/>
          <w:szCs w:val="26"/>
          <w:lang w:val="en-US"/>
        </w:rPr>
      </w:pPr>
      <w:r>
        <w:rPr>
          <w:b/>
          <w:bCs/>
          <w:sz w:val="26"/>
          <w:szCs w:val="26"/>
          <w:lang w:val="en-US"/>
        </w:rPr>
        <w:t>Bước 4:</w:t>
      </w:r>
      <w:r w:rsidR="00500DFA">
        <w:rPr>
          <w:b/>
          <w:bCs/>
          <w:sz w:val="26"/>
          <w:szCs w:val="26"/>
          <w:lang w:val="en-US"/>
        </w:rPr>
        <w:t xml:space="preserve"> Server xử lý và phân phối dữ liệu</w:t>
      </w:r>
    </w:p>
    <w:p w14:paraId="166808B4" w14:textId="69CF7169" w:rsidR="00AD6156" w:rsidRDefault="00AD6156" w:rsidP="00472EE4">
      <w:pPr>
        <w:tabs>
          <w:tab w:val="left" w:pos="360"/>
        </w:tabs>
        <w:ind w:left="720"/>
        <w:rPr>
          <w:b/>
          <w:bCs/>
          <w:sz w:val="26"/>
          <w:szCs w:val="26"/>
          <w:lang w:val="en-US"/>
        </w:rPr>
      </w:pPr>
      <w:r>
        <w:rPr>
          <w:b/>
          <w:bCs/>
          <w:sz w:val="26"/>
          <w:szCs w:val="26"/>
          <w:lang w:val="en-US"/>
        </w:rPr>
        <w:tab/>
      </w:r>
      <w:r w:rsidR="00500DFA">
        <w:rPr>
          <w:b/>
          <w:bCs/>
          <w:sz w:val="26"/>
          <w:szCs w:val="26"/>
          <w:lang w:val="en-US"/>
        </w:rPr>
        <w:t>Server thực hiện 2 nhiệm song song:</w:t>
      </w:r>
    </w:p>
    <w:p w14:paraId="3D4A0059" w14:textId="745B1846" w:rsidR="00500DFA" w:rsidRDefault="00500DFA">
      <w:pPr>
        <w:pStyle w:val="ListParagraph"/>
        <w:numPr>
          <w:ilvl w:val="0"/>
          <w:numId w:val="30"/>
        </w:numPr>
        <w:tabs>
          <w:tab w:val="left" w:pos="360"/>
        </w:tabs>
        <w:rPr>
          <w:sz w:val="26"/>
          <w:szCs w:val="26"/>
          <w:lang w:val="en-US"/>
        </w:rPr>
      </w:pPr>
      <w:r>
        <w:rPr>
          <w:sz w:val="26"/>
          <w:szCs w:val="26"/>
          <w:lang w:val="en-US"/>
        </w:rPr>
        <w:t>Lưu trữ dữ liệu</w:t>
      </w:r>
    </w:p>
    <w:p w14:paraId="6F8B46DC" w14:textId="77777777" w:rsidR="00500DFA" w:rsidRPr="00500DFA" w:rsidRDefault="00500DFA" w:rsidP="00500DFA">
      <w:pPr>
        <w:tabs>
          <w:tab w:val="left" w:pos="360"/>
        </w:tabs>
        <w:rPr>
          <w:sz w:val="26"/>
          <w:szCs w:val="26"/>
          <w:lang w:val="en-US"/>
        </w:rPr>
      </w:pPr>
    </w:p>
    <w:p w14:paraId="4E160AAE" w14:textId="63EBD45A" w:rsidR="00500DFA" w:rsidRDefault="00500DFA" w:rsidP="00500DFA">
      <w:pPr>
        <w:tabs>
          <w:tab w:val="left" w:pos="360"/>
        </w:tabs>
        <w:jc w:val="center"/>
        <w:rPr>
          <w:sz w:val="26"/>
          <w:szCs w:val="26"/>
          <w:lang w:val="en-US"/>
        </w:rPr>
      </w:pPr>
      <w:r w:rsidRPr="00500DFA">
        <w:rPr>
          <w:noProof/>
          <w:sz w:val="26"/>
          <w:szCs w:val="26"/>
          <w:lang w:val="en-US"/>
        </w:rPr>
        <w:drawing>
          <wp:inline distT="0" distB="0" distL="0" distR="0" wp14:anchorId="693E6C84" wp14:editId="5613AFB7">
            <wp:extent cx="3911886" cy="2145911"/>
            <wp:effectExtent l="19050" t="19050" r="12700" b="26035"/>
            <wp:docPr id="14455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6690" name=""/>
                    <pic:cNvPicPr/>
                  </pic:nvPicPr>
                  <pic:blipFill>
                    <a:blip r:embed="rId17"/>
                    <a:stretch>
                      <a:fillRect/>
                    </a:stretch>
                  </pic:blipFill>
                  <pic:spPr>
                    <a:xfrm>
                      <a:off x="0" y="0"/>
                      <a:ext cx="3925412" cy="2153331"/>
                    </a:xfrm>
                    <a:prstGeom prst="rect">
                      <a:avLst/>
                    </a:prstGeom>
                    <a:ln>
                      <a:solidFill>
                        <a:schemeClr val="tx1"/>
                      </a:solidFill>
                    </a:ln>
                  </pic:spPr>
                </pic:pic>
              </a:graphicData>
            </a:graphic>
          </wp:inline>
        </w:drawing>
      </w:r>
    </w:p>
    <w:p w14:paraId="28D95F73" w14:textId="77777777" w:rsidR="00500DFA" w:rsidRPr="00500DFA" w:rsidRDefault="00500DFA" w:rsidP="00500DFA">
      <w:pPr>
        <w:tabs>
          <w:tab w:val="left" w:pos="360"/>
        </w:tabs>
        <w:jc w:val="center"/>
        <w:rPr>
          <w:sz w:val="26"/>
          <w:szCs w:val="26"/>
          <w:lang w:val="en-US"/>
        </w:rPr>
      </w:pPr>
    </w:p>
    <w:p w14:paraId="159C09F4" w14:textId="59AE9690" w:rsidR="00500DFA" w:rsidRDefault="00500DFA">
      <w:pPr>
        <w:pStyle w:val="ListParagraph"/>
        <w:numPr>
          <w:ilvl w:val="0"/>
          <w:numId w:val="30"/>
        </w:numPr>
        <w:tabs>
          <w:tab w:val="left" w:pos="360"/>
        </w:tabs>
        <w:rPr>
          <w:sz w:val="26"/>
          <w:szCs w:val="26"/>
          <w:lang w:val="en-US"/>
        </w:rPr>
      </w:pPr>
      <w:r>
        <w:rPr>
          <w:sz w:val="26"/>
          <w:szCs w:val="26"/>
          <w:lang w:val="en-US"/>
        </w:rPr>
        <w:t>Gửi real-time cho Frontend</w:t>
      </w:r>
    </w:p>
    <w:p w14:paraId="1050474B" w14:textId="77777777" w:rsidR="00500DFA" w:rsidRPr="00500DFA" w:rsidRDefault="00500DFA" w:rsidP="00500DFA">
      <w:pPr>
        <w:tabs>
          <w:tab w:val="left" w:pos="360"/>
        </w:tabs>
        <w:rPr>
          <w:sz w:val="26"/>
          <w:szCs w:val="26"/>
          <w:lang w:val="en-US"/>
        </w:rPr>
      </w:pPr>
    </w:p>
    <w:p w14:paraId="21FF6DE0" w14:textId="338F2AB0" w:rsidR="00500DFA" w:rsidRDefault="00500DFA" w:rsidP="00500DFA">
      <w:pPr>
        <w:tabs>
          <w:tab w:val="left" w:pos="360"/>
        </w:tabs>
        <w:jc w:val="center"/>
        <w:rPr>
          <w:sz w:val="26"/>
          <w:szCs w:val="26"/>
          <w:lang w:val="en-US"/>
        </w:rPr>
      </w:pPr>
      <w:r w:rsidRPr="00500DFA">
        <w:rPr>
          <w:noProof/>
          <w:sz w:val="26"/>
          <w:szCs w:val="26"/>
          <w:lang w:val="en-US"/>
        </w:rPr>
        <w:drawing>
          <wp:inline distT="0" distB="0" distL="0" distR="0" wp14:anchorId="16658140" wp14:editId="66980DA5">
            <wp:extent cx="3801297" cy="1589901"/>
            <wp:effectExtent l="19050" t="19050" r="8890" b="10795"/>
            <wp:docPr id="6132501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50119" name="Picture 1" descr="A screen shot of a computer&#10;&#10;AI-generated content may be incorrect."/>
                    <pic:cNvPicPr/>
                  </pic:nvPicPr>
                  <pic:blipFill>
                    <a:blip r:embed="rId18"/>
                    <a:stretch>
                      <a:fillRect/>
                    </a:stretch>
                  </pic:blipFill>
                  <pic:spPr>
                    <a:xfrm>
                      <a:off x="0" y="0"/>
                      <a:ext cx="3807133" cy="1592342"/>
                    </a:xfrm>
                    <a:prstGeom prst="rect">
                      <a:avLst/>
                    </a:prstGeom>
                    <a:ln>
                      <a:solidFill>
                        <a:schemeClr val="tx1"/>
                      </a:solidFill>
                    </a:ln>
                  </pic:spPr>
                </pic:pic>
              </a:graphicData>
            </a:graphic>
          </wp:inline>
        </w:drawing>
      </w:r>
    </w:p>
    <w:p w14:paraId="449F3CF9" w14:textId="01681B85" w:rsidR="00500DFA" w:rsidRDefault="00500DFA" w:rsidP="00500DFA">
      <w:pPr>
        <w:tabs>
          <w:tab w:val="left" w:pos="360"/>
        </w:tabs>
        <w:rPr>
          <w:sz w:val="26"/>
          <w:szCs w:val="26"/>
          <w:lang w:val="en-US"/>
        </w:rPr>
      </w:pPr>
      <w:r>
        <w:rPr>
          <w:sz w:val="26"/>
          <w:szCs w:val="26"/>
          <w:lang w:val="en-US"/>
        </w:rPr>
        <w:tab/>
      </w:r>
      <w:r>
        <w:rPr>
          <w:sz w:val="26"/>
          <w:szCs w:val="26"/>
          <w:lang w:val="en-US"/>
        </w:rPr>
        <w:tab/>
      </w:r>
      <w:r>
        <w:rPr>
          <w:sz w:val="26"/>
          <w:szCs w:val="26"/>
          <w:lang w:val="en-US"/>
        </w:rPr>
        <w:tab/>
        <w:t>Frontend nhận được:</w:t>
      </w:r>
    </w:p>
    <w:p w14:paraId="6664B246" w14:textId="29D18041" w:rsidR="00500DFA" w:rsidRDefault="00500DFA">
      <w:pPr>
        <w:pStyle w:val="ListParagraph"/>
        <w:numPr>
          <w:ilvl w:val="1"/>
          <w:numId w:val="15"/>
        </w:numPr>
        <w:tabs>
          <w:tab w:val="left" w:pos="360"/>
        </w:tabs>
        <w:rPr>
          <w:sz w:val="26"/>
          <w:szCs w:val="26"/>
          <w:lang w:val="en-US"/>
        </w:rPr>
      </w:pPr>
      <w:r>
        <w:rPr>
          <w:sz w:val="26"/>
          <w:szCs w:val="26"/>
          <w:lang w:val="en-US"/>
        </w:rPr>
        <w:t>Cập nhật dashboard real-time</w:t>
      </w:r>
    </w:p>
    <w:p w14:paraId="493CC28B" w14:textId="11C61A62" w:rsidR="00500DFA" w:rsidRDefault="00500DFA">
      <w:pPr>
        <w:pStyle w:val="ListParagraph"/>
        <w:numPr>
          <w:ilvl w:val="1"/>
          <w:numId w:val="15"/>
        </w:numPr>
        <w:tabs>
          <w:tab w:val="left" w:pos="360"/>
        </w:tabs>
        <w:rPr>
          <w:sz w:val="26"/>
          <w:szCs w:val="26"/>
          <w:lang w:val="en-US"/>
        </w:rPr>
      </w:pPr>
      <w:r>
        <w:rPr>
          <w:sz w:val="26"/>
          <w:szCs w:val="26"/>
          <w:lang w:val="en-US"/>
        </w:rPr>
        <w:t>Hiển thị biểu đồ nhiệt độ, nhiệt độ theo thời gian</w:t>
      </w:r>
    </w:p>
    <w:p w14:paraId="1FD8D8CB" w14:textId="352B5E40" w:rsidR="00500DFA" w:rsidRDefault="00500DFA">
      <w:pPr>
        <w:pStyle w:val="ListParagraph"/>
        <w:numPr>
          <w:ilvl w:val="1"/>
          <w:numId w:val="15"/>
        </w:numPr>
        <w:tabs>
          <w:tab w:val="left" w:pos="360"/>
        </w:tabs>
        <w:rPr>
          <w:sz w:val="26"/>
          <w:szCs w:val="26"/>
          <w:lang w:val="en-US"/>
        </w:rPr>
      </w:pPr>
      <w:r>
        <w:rPr>
          <w:sz w:val="26"/>
          <w:szCs w:val="26"/>
          <w:lang w:val="en-US"/>
        </w:rPr>
        <w:t>Cảnh báo nếu các thông số vượt ngưỡng</w:t>
      </w:r>
    </w:p>
    <w:p w14:paraId="2CE319DB" w14:textId="77777777" w:rsidR="00500DFA" w:rsidRPr="00500DFA" w:rsidRDefault="00500DFA" w:rsidP="00500DFA">
      <w:pPr>
        <w:tabs>
          <w:tab w:val="left" w:pos="360"/>
        </w:tabs>
        <w:rPr>
          <w:sz w:val="26"/>
          <w:szCs w:val="26"/>
          <w:lang w:val="en-US"/>
        </w:rPr>
      </w:pPr>
    </w:p>
    <w:p w14:paraId="6AA0EBA1" w14:textId="50289715" w:rsidR="007259AD" w:rsidRDefault="007259AD" w:rsidP="00472EE4">
      <w:pPr>
        <w:tabs>
          <w:tab w:val="left" w:pos="360"/>
        </w:tabs>
        <w:ind w:left="720"/>
        <w:rPr>
          <w:b/>
          <w:bCs/>
          <w:sz w:val="26"/>
          <w:szCs w:val="26"/>
          <w:lang w:val="en-US"/>
        </w:rPr>
      </w:pPr>
      <w:r>
        <w:rPr>
          <w:b/>
          <w:bCs/>
          <w:sz w:val="26"/>
          <w:szCs w:val="26"/>
          <w:lang w:val="en-US"/>
        </w:rPr>
        <w:lastRenderedPageBreak/>
        <w:t>Bước 5:</w:t>
      </w:r>
      <w:r w:rsidR="00500DFA">
        <w:rPr>
          <w:b/>
          <w:bCs/>
          <w:sz w:val="26"/>
          <w:szCs w:val="26"/>
          <w:lang w:val="en-US"/>
        </w:rPr>
        <w:t xml:space="preserve"> AI xử lý</w:t>
      </w:r>
    </w:p>
    <w:p w14:paraId="2060374A" w14:textId="23354D3E" w:rsidR="00AD6156" w:rsidRDefault="00AD6156" w:rsidP="00AD6156">
      <w:pPr>
        <w:tabs>
          <w:tab w:val="left" w:pos="360"/>
        </w:tabs>
        <w:ind w:left="720"/>
        <w:rPr>
          <w:b/>
          <w:bCs/>
          <w:sz w:val="26"/>
          <w:szCs w:val="26"/>
          <w:lang w:val="en-US"/>
        </w:rPr>
      </w:pPr>
      <w:r>
        <w:rPr>
          <w:b/>
          <w:bCs/>
          <w:sz w:val="26"/>
          <w:szCs w:val="26"/>
          <w:lang w:val="en-US"/>
        </w:rPr>
        <w:tab/>
        <w:t xml:space="preserve">AI: </w:t>
      </w:r>
      <w:r>
        <w:rPr>
          <w:sz w:val="26"/>
          <w:szCs w:val="26"/>
          <w:lang w:val="en-US"/>
        </w:rPr>
        <w:t>Sau khi xử lý, publish thông tin về lịch tưới, chế độ tưới,..</w:t>
      </w:r>
    </w:p>
    <w:p w14:paraId="72FCD32D" w14:textId="576FD40B" w:rsidR="00AD6156" w:rsidRDefault="00AD6156">
      <w:pPr>
        <w:pStyle w:val="ListParagraph"/>
        <w:numPr>
          <w:ilvl w:val="0"/>
          <w:numId w:val="28"/>
        </w:numPr>
        <w:tabs>
          <w:tab w:val="left" w:pos="360"/>
        </w:tabs>
        <w:rPr>
          <w:sz w:val="26"/>
          <w:szCs w:val="26"/>
          <w:lang w:val="en-US"/>
        </w:rPr>
      </w:pPr>
      <w:r>
        <w:rPr>
          <w:sz w:val="26"/>
          <w:szCs w:val="26"/>
          <w:lang w:val="en-US"/>
        </w:rPr>
        <w:t xml:space="preserve">TOPIC: </w:t>
      </w:r>
      <w:r w:rsidRPr="00600322">
        <w:rPr>
          <w:sz w:val="26"/>
          <w:szCs w:val="26"/>
          <w:shd w:val="clear" w:color="auto" w:fill="C6D9F1" w:themeFill="text2" w:themeFillTint="33"/>
          <w:lang w:val="en-US"/>
        </w:rPr>
        <w:t>ai/data/push</w:t>
      </w:r>
    </w:p>
    <w:p w14:paraId="7794064F" w14:textId="2DB8D05C" w:rsidR="00AD6156" w:rsidRPr="00AD6156" w:rsidRDefault="00AD6156">
      <w:pPr>
        <w:pStyle w:val="ListParagraph"/>
        <w:numPr>
          <w:ilvl w:val="0"/>
          <w:numId w:val="28"/>
        </w:numPr>
        <w:tabs>
          <w:tab w:val="left" w:pos="360"/>
        </w:tabs>
        <w:rPr>
          <w:sz w:val="26"/>
          <w:szCs w:val="26"/>
          <w:lang w:val="en-US"/>
        </w:rPr>
      </w:pPr>
      <w:r>
        <w:rPr>
          <w:sz w:val="26"/>
          <w:szCs w:val="26"/>
          <w:lang w:val="en-US"/>
        </w:rPr>
        <w:t>Payload: {thông tin su khi đã xử lý}</w:t>
      </w:r>
    </w:p>
    <w:p w14:paraId="3C097B1B" w14:textId="148650FE" w:rsidR="007259AD" w:rsidRDefault="007259AD" w:rsidP="00472EE4">
      <w:pPr>
        <w:tabs>
          <w:tab w:val="left" w:pos="360"/>
        </w:tabs>
        <w:ind w:left="720"/>
        <w:rPr>
          <w:b/>
          <w:bCs/>
          <w:sz w:val="26"/>
          <w:szCs w:val="26"/>
          <w:lang w:val="en-US"/>
        </w:rPr>
      </w:pPr>
      <w:r>
        <w:rPr>
          <w:b/>
          <w:bCs/>
          <w:sz w:val="26"/>
          <w:szCs w:val="26"/>
          <w:lang w:val="en-US"/>
        </w:rPr>
        <w:t>Bước 6:</w:t>
      </w:r>
      <w:r w:rsidR="00600322">
        <w:rPr>
          <w:b/>
          <w:bCs/>
          <w:sz w:val="26"/>
          <w:szCs w:val="26"/>
          <w:lang w:val="en-US"/>
        </w:rPr>
        <w:t xml:space="preserve"> Server nhận data sau khi AI xử lý</w:t>
      </w:r>
    </w:p>
    <w:p w14:paraId="6BDE6E55" w14:textId="150976CE" w:rsidR="00AD6156" w:rsidRDefault="00AD6156" w:rsidP="00472EE4">
      <w:pPr>
        <w:tabs>
          <w:tab w:val="left" w:pos="360"/>
        </w:tabs>
        <w:ind w:left="720"/>
        <w:rPr>
          <w:sz w:val="26"/>
          <w:szCs w:val="26"/>
          <w:lang w:val="en-US"/>
        </w:rPr>
      </w:pPr>
      <w:r>
        <w:rPr>
          <w:b/>
          <w:bCs/>
          <w:sz w:val="26"/>
          <w:szCs w:val="26"/>
          <w:lang w:val="en-US"/>
        </w:rPr>
        <w:tab/>
      </w:r>
      <w:r w:rsidR="00600322">
        <w:rPr>
          <w:sz w:val="26"/>
          <w:szCs w:val="26"/>
          <w:lang w:val="en-US"/>
        </w:rPr>
        <w:t xml:space="preserve">Server subcribe TOPIC: </w:t>
      </w:r>
      <w:r w:rsidR="00600322" w:rsidRPr="00600322">
        <w:rPr>
          <w:sz w:val="26"/>
          <w:szCs w:val="26"/>
          <w:shd w:val="clear" w:color="auto" w:fill="C6D9F1" w:themeFill="text2" w:themeFillTint="33"/>
          <w:lang w:val="en-US"/>
        </w:rPr>
        <w:t>ai/data/push</w:t>
      </w:r>
      <w:r w:rsidR="00600322">
        <w:rPr>
          <w:sz w:val="26"/>
          <w:szCs w:val="26"/>
          <w:lang w:val="en-US"/>
        </w:rPr>
        <w:t xml:space="preserve"> để nhận:</w:t>
      </w:r>
    </w:p>
    <w:p w14:paraId="7CA8B8C8" w14:textId="5499B474" w:rsidR="00600322" w:rsidRDefault="00600322">
      <w:pPr>
        <w:pStyle w:val="ListParagraph"/>
        <w:numPr>
          <w:ilvl w:val="0"/>
          <w:numId w:val="31"/>
        </w:numPr>
        <w:tabs>
          <w:tab w:val="left" w:pos="360"/>
        </w:tabs>
        <w:rPr>
          <w:sz w:val="26"/>
          <w:szCs w:val="26"/>
          <w:lang w:val="en-US"/>
        </w:rPr>
      </w:pPr>
      <w:r>
        <w:rPr>
          <w:sz w:val="26"/>
          <w:szCs w:val="26"/>
          <w:lang w:val="en-US"/>
        </w:rPr>
        <w:t>Lịch tưới tự động</w:t>
      </w:r>
    </w:p>
    <w:p w14:paraId="26F4D5AA" w14:textId="4C481C98" w:rsidR="00600322" w:rsidRDefault="00600322">
      <w:pPr>
        <w:pStyle w:val="ListParagraph"/>
        <w:numPr>
          <w:ilvl w:val="0"/>
          <w:numId w:val="31"/>
        </w:numPr>
        <w:tabs>
          <w:tab w:val="left" w:pos="360"/>
        </w:tabs>
        <w:rPr>
          <w:sz w:val="26"/>
          <w:szCs w:val="26"/>
          <w:lang w:val="en-US"/>
        </w:rPr>
      </w:pPr>
      <w:r>
        <w:rPr>
          <w:sz w:val="26"/>
          <w:szCs w:val="26"/>
          <w:lang w:val="en-US"/>
        </w:rPr>
        <w:t>Thời lượng tưới</w:t>
      </w:r>
    </w:p>
    <w:p w14:paraId="4949E66D" w14:textId="07DD5554" w:rsidR="00600322" w:rsidRPr="00600322" w:rsidRDefault="00600322">
      <w:pPr>
        <w:pStyle w:val="ListParagraph"/>
        <w:numPr>
          <w:ilvl w:val="0"/>
          <w:numId w:val="31"/>
        </w:numPr>
        <w:tabs>
          <w:tab w:val="left" w:pos="360"/>
        </w:tabs>
        <w:rPr>
          <w:sz w:val="26"/>
          <w:szCs w:val="26"/>
          <w:lang w:val="en-US"/>
        </w:rPr>
      </w:pPr>
      <w:r>
        <w:rPr>
          <w:sz w:val="26"/>
          <w:szCs w:val="26"/>
          <w:lang w:val="en-US"/>
        </w:rPr>
        <w:t>Độ tin cậy của AI</w:t>
      </w:r>
    </w:p>
    <w:p w14:paraId="56E72CE8" w14:textId="263F9CB0" w:rsidR="007259AD" w:rsidRDefault="007259AD" w:rsidP="00472EE4">
      <w:pPr>
        <w:tabs>
          <w:tab w:val="left" w:pos="360"/>
        </w:tabs>
        <w:ind w:left="720"/>
        <w:rPr>
          <w:b/>
          <w:bCs/>
          <w:sz w:val="26"/>
          <w:szCs w:val="26"/>
          <w:lang w:val="en-US"/>
        </w:rPr>
      </w:pPr>
      <w:r>
        <w:rPr>
          <w:b/>
          <w:bCs/>
          <w:sz w:val="26"/>
          <w:szCs w:val="26"/>
          <w:lang w:val="en-US"/>
        </w:rPr>
        <w:t>Bước 7:</w:t>
      </w:r>
      <w:r w:rsidR="00600322">
        <w:rPr>
          <w:b/>
          <w:bCs/>
          <w:sz w:val="26"/>
          <w:szCs w:val="26"/>
          <w:lang w:val="en-US"/>
        </w:rPr>
        <w:t xml:space="preserve"> Server xử lý và điều khiển</w:t>
      </w:r>
    </w:p>
    <w:p w14:paraId="1955598E" w14:textId="43FF803B" w:rsidR="00AD6156" w:rsidRDefault="00600322">
      <w:pPr>
        <w:pStyle w:val="ListParagraph"/>
        <w:numPr>
          <w:ilvl w:val="0"/>
          <w:numId w:val="32"/>
        </w:numPr>
        <w:tabs>
          <w:tab w:val="left" w:pos="360"/>
        </w:tabs>
        <w:rPr>
          <w:sz w:val="26"/>
          <w:szCs w:val="26"/>
          <w:lang w:val="en-US"/>
        </w:rPr>
      </w:pPr>
      <w:r>
        <w:rPr>
          <w:sz w:val="26"/>
          <w:szCs w:val="26"/>
          <w:lang w:val="en-US"/>
        </w:rPr>
        <w:t>Lưu dữ liệu AI vào database</w:t>
      </w:r>
    </w:p>
    <w:p w14:paraId="30D86AE7" w14:textId="7F746ABC" w:rsidR="00600322" w:rsidRDefault="00600322">
      <w:pPr>
        <w:pStyle w:val="ListParagraph"/>
        <w:numPr>
          <w:ilvl w:val="0"/>
          <w:numId w:val="32"/>
        </w:numPr>
        <w:tabs>
          <w:tab w:val="left" w:pos="360"/>
        </w:tabs>
        <w:rPr>
          <w:sz w:val="26"/>
          <w:szCs w:val="26"/>
          <w:lang w:val="en-US"/>
        </w:rPr>
      </w:pPr>
      <w:r>
        <w:rPr>
          <w:sz w:val="26"/>
          <w:szCs w:val="26"/>
          <w:lang w:val="en-US"/>
        </w:rPr>
        <w:t>Gửi cho Frontend. Frontend sẽ hiển thị</w:t>
      </w:r>
    </w:p>
    <w:p w14:paraId="2D243A41" w14:textId="14F1B584" w:rsidR="00600322" w:rsidRDefault="00600322">
      <w:pPr>
        <w:pStyle w:val="ListParagraph"/>
        <w:numPr>
          <w:ilvl w:val="1"/>
          <w:numId w:val="32"/>
        </w:numPr>
        <w:tabs>
          <w:tab w:val="left" w:pos="360"/>
        </w:tabs>
        <w:rPr>
          <w:sz w:val="26"/>
          <w:szCs w:val="26"/>
          <w:lang w:val="en-US"/>
        </w:rPr>
      </w:pPr>
      <w:r>
        <w:rPr>
          <w:sz w:val="26"/>
          <w:szCs w:val="26"/>
          <w:lang w:val="en-US"/>
        </w:rPr>
        <w:t>Thông báo lịch tưới sắp tới</w:t>
      </w:r>
    </w:p>
    <w:p w14:paraId="38043497" w14:textId="299D2C7A" w:rsidR="00600322" w:rsidRDefault="00600322">
      <w:pPr>
        <w:pStyle w:val="ListParagraph"/>
        <w:numPr>
          <w:ilvl w:val="1"/>
          <w:numId w:val="32"/>
        </w:numPr>
        <w:tabs>
          <w:tab w:val="left" w:pos="360"/>
        </w:tabs>
        <w:rPr>
          <w:sz w:val="26"/>
          <w:szCs w:val="26"/>
          <w:lang w:val="en-US"/>
        </w:rPr>
      </w:pPr>
      <w:r>
        <w:rPr>
          <w:sz w:val="26"/>
          <w:szCs w:val="26"/>
          <w:lang w:val="en-US"/>
        </w:rPr>
        <w:t>Biểu đồ thống kê lượng nước đã dùng</w:t>
      </w:r>
    </w:p>
    <w:p w14:paraId="0C414342" w14:textId="2D748F6F" w:rsidR="00600322" w:rsidRDefault="00600322">
      <w:pPr>
        <w:pStyle w:val="ListParagraph"/>
        <w:numPr>
          <w:ilvl w:val="1"/>
          <w:numId w:val="32"/>
        </w:numPr>
        <w:tabs>
          <w:tab w:val="left" w:pos="360"/>
        </w:tabs>
        <w:rPr>
          <w:sz w:val="26"/>
          <w:szCs w:val="26"/>
          <w:lang w:val="en-US"/>
        </w:rPr>
      </w:pPr>
      <w:r>
        <w:rPr>
          <w:sz w:val="26"/>
          <w:szCs w:val="26"/>
          <w:lang w:val="en-US"/>
        </w:rPr>
        <w:t>Lịch sử quyêt định của AI</w:t>
      </w:r>
    </w:p>
    <w:p w14:paraId="40EFD678" w14:textId="653B379C" w:rsidR="00600322" w:rsidRPr="00600322" w:rsidRDefault="00600322">
      <w:pPr>
        <w:pStyle w:val="ListParagraph"/>
        <w:numPr>
          <w:ilvl w:val="0"/>
          <w:numId w:val="32"/>
        </w:numPr>
        <w:tabs>
          <w:tab w:val="left" w:pos="360"/>
        </w:tabs>
        <w:rPr>
          <w:sz w:val="26"/>
          <w:szCs w:val="26"/>
          <w:lang w:val="en-US"/>
        </w:rPr>
      </w:pPr>
      <w:r>
        <w:rPr>
          <w:sz w:val="26"/>
          <w:szCs w:val="26"/>
          <w:lang w:val="en-US"/>
        </w:rPr>
        <w:t>Xử lý logic nghiệp vụ và điều khiển</w:t>
      </w:r>
    </w:p>
    <w:p w14:paraId="397384AE" w14:textId="06F0283B" w:rsidR="00AD6156" w:rsidRDefault="00600322" w:rsidP="00AD6156">
      <w:pPr>
        <w:tabs>
          <w:tab w:val="left" w:pos="360"/>
        </w:tabs>
        <w:ind w:left="720"/>
        <w:rPr>
          <w:sz w:val="26"/>
          <w:szCs w:val="26"/>
          <w:lang w:val="en-US"/>
        </w:rPr>
      </w:pPr>
      <w:r>
        <w:rPr>
          <w:sz w:val="26"/>
          <w:szCs w:val="26"/>
          <w:lang w:val="en-US"/>
        </w:rPr>
        <w:tab/>
        <w:t>Sau đó publish thông tin đã xử lý</w:t>
      </w:r>
    </w:p>
    <w:p w14:paraId="3BA4D12E" w14:textId="4AEAB60B" w:rsidR="00600322" w:rsidRDefault="00600322">
      <w:pPr>
        <w:pStyle w:val="ListParagraph"/>
        <w:numPr>
          <w:ilvl w:val="0"/>
          <w:numId w:val="33"/>
        </w:numPr>
        <w:tabs>
          <w:tab w:val="left" w:pos="360"/>
        </w:tabs>
        <w:rPr>
          <w:sz w:val="26"/>
          <w:szCs w:val="26"/>
          <w:lang w:val="en-US"/>
        </w:rPr>
      </w:pPr>
      <w:r>
        <w:rPr>
          <w:sz w:val="26"/>
          <w:szCs w:val="26"/>
          <w:lang w:val="en-US"/>
        </w:rPr>
        <w:t xml:space="preserve">TOPIC: </w:t>
      </w:r>
      <w:r w:rsidRPr="00600322">
        <w:rPr>
          <w:sz w:val="26"/>
          <w:szCs w:val="26"/>
          <w:shd w:val="clear" w:color="auto" w:fill="C6D9F1" w:themeFill="text2" w:themeFillTint="33"/>
          <w:lang w:val="en-US"/>
        </w:rPr>
        <w:t>server/data/push</w:t>
      </w:r>
    </w:p>
    <w:p w14:paraId="7BBB235C" w14:textId="6999112B" w:rsidR="00600322" w:rsidRPr="00600322" w:rsidRDefault="00600322">
      <w:pPr>
        <w:pStyle w:val="ListParagraph"/>
        <w:numPr>
          <w:ilvl w:val="0"/>
          <w:numId w:val="33"/>
        </w:numPr>
        <w:tabs>
          <w:tab w:val="left" w:pos="360"/>
        </w:tabs>
        <w:rPr>
          <w:sz w:val="26"/>
          <w:szCs w:val="26"/>
          <w:lang w:val="en-US"/>
        </w:rPr>
      </w:pPr>
      <w:r>
        <w:rPr>
          <w:sz w:val="26"/>
          <w:szCs w:val="26"/>
          <w:lang w:val="en-US"/>
        </w:rPr>
        <w:t>Payload: {thông tin sau khi đã xử lý}</w:t>
      </w:r>
    </w:p>
    <w:p w14:paraId="3574E2BF" w14:textId="4B0CBCED" w:rsidR="007259AD" w:rsidRDefault="007259AD" w:rsidP="00472EE4">
      <w:pPr>
        <w:tabs>
          <w:tab w:val="left" w:pos="360"/>
        </w:tabs>
        <w:ind w:left="720"/>
        <w:rPr>
          <w:b/>
          <w:bCs/>
          <w:sz w:val="26"/>
          <w:szCs w:val="26"/>
          <w:lang w:val="en-US"/>
        </w:rPr>
      </w:pPr>
      <w:r>
        <w:rPr>
          <w:b/>
          <w:bCs/>
          <w:sz w:val="26"/>
          <w:szCs w:val="26"/>
          <w:lang w:val="en-US"/>
        </w:rPr>
        <w:t>Bước 8:</w:t>
      </w:r>
      <w:r w:rsidR="00AD6156">
        <w:rPr>
          <w:b/>
          <w:bCs/>
          <w:sz w:val="26"/>
          <w:szCs w:val="26"/>
          <w:lang w:val="en-US"/>
        </w:rPr>
        <w:t xml:space="preserve"> </w:t>
      </w:r>
      <w:r w:rsidR="00600322">
        <w:rPr>
          <w:b/>
          <w:bCs/>
          <w:sz w:val="26"/>
          <w:szCs w:val="26"/>
          <w:lang w:val="en-US"/>
        </w:rPr>
        <w:t>ESP32 nhận lệnh và thực thi</w:t>
      </w:r>
    </w:p>
    <w:p w14:paraId="2545C72F" w14:textId="2462901C" w:rsidR="00373E60" w:rsidRDefault="00AD6156" w:rsidP="003A6230">
      <w:pPr>
        <w:tabs>
          <w:tab w:val="left" w:pos="360"/>
        </w:tabs>
        <w:ind w:left="720"/>
        <w:rPr>
          <w:sz w:val="26"/>
          <w:szCs w:val="26"/>
          <w:lang w:val="en-US"/>
        </w:rPr>
      </w:pPr>
      <w:r>
        <w:rPr>
          <w:b/>
          <w:bCs/>
          <w:sz w:val="26"/>
          <w:szCs w:val="26"/>
          <w:lang w:val="en-US"/>
        </w:rPr>
        <w:tab/>
        <w:t xml:space="preserve">ESP32: </w:t>
      </w:r>
      <w:r>
        <w:rPr>
          <w:sz w:val="26"/>
          <w:szCs w:val="26"/>
          <w:lang w:val="en-US"/>
        </w:rPr>
        <w:t xml:space="preserve">Lắng nghe TOPIC: </w:t>
      </w:r>
      <w:r w:rsidRPr="00600322">
        <w:rPr>
          <w:sz w:val="26"/>
          <w:szCs w:val="26"/>
          <w:shd w:val="clear" w:color="auto" w:fill="C6D9F1" w:themeFill="text2" w:themeFillTint="33"/>
          <w:lang w:val="en-US"/>
        </w:rPr>
        <w:t>server/data/push</w:t>
      </w:r>
      <w:r>
        <w:rPr>
          <w:sz w:val="26"/>
          <w:szCs w:val="26"/>
          <w:lang w:val="en-US"/>
        </w:rPr>
        <w:t xml:space="preserve"> để bắt tín hiệu từ server</w:t>
      </w:r>
      <w:r w:rsidR="00600322">
        <w:rPr>
          <w:sz w:val="26"/>
          <w:szCs w:val="26"/>
          <w:lang w:val="en-US"/>
        </w:rPr>
        <w:t xml:space="preserve"> để </w:t>
      </w:r>
      <w:r w:rsidR="00600322">
        <w:rPr>
          <w:sz w:val="26"/>
          <w:szCs w:val="26"/>
          <w:lang w:val="en-US"/>
        </w:rPr>
        <w:tab/>
        <w:t>xử lý bật máy bơm nước,…</w:t>
      </w:r>
    </w:p>
    <w:p w14:paraId="585A3E96" w14:textId="60A5ED32" w:rsidR="00373E60" w:rsidRDefault="00F27EE7">
      <w:pPr>
        <w:pStyle w:val="ListParagraph"/>
        <w:numPr>
          <w:ilvl w:val="0"/>
          <w:numId w:val="18"/>
        </w:numPr>
        <w:spacing w:line="276" w:lineRule="auto"/>
        <w:outlineLvl w:val="1"/>
        <w:rPr>
          <w:b/>
          <w:bCs/>
          <w:sz w:val="26"/>
          <w:szCs w:val="26"/>
          <w:lang w:val="en-US"/>
        </w:rPr>
      </w:pPr>
      <w:bookmarkStart w:id="8" w:name="_Toc215043306"/>
      <w:r>
        <w:rPr>
          <w:b/>
          <w:bCs/>
          <w:sz w:val="26"/>
          <w:szCs w:val="26"/>
          <w:lang w:val="en-US"/>
        </w:rPr>
        <w:t>Môi trường phát triển và hoạt động</w:t>
      </w:r>
      <w:bookmarkEnd w:id="8"/>
    </w:p>
    <w:p w14:paraId="2D3F6AD7" w14:textId="44E55A54" w:rsidR="00F27EE7" w:rsidRPr="00F27EE7" w:rsidRDefault="00F27EE7">
      <w:pPr>
        <w:pStyle w:val="ListParagraph"/>
        <w:numPr>
          <w:ilvl w:val="0"/>
          <w:numId w:val="19"/>
        </w:numPr>
        <w:spacing w:line="276" w:lineRule="auto"/>
        <w:rPr>
          <w:b/>
          <w:bCs/>
          <w:i/>
          <w:iCs/>
          <w:sz w:val="26"/>
          <w:szCs w:val="26"/>
          <w:lang w:val="en-US"/>
        </w:rPr>
      </w:pPr>
      <w:r w:rsidRPr="00F27EE7">
        <w:rPr>
          <w:b/>
          <w:bCs/>
          <w:i/>
          <w:iCs/>
          <w:sz w:val="26"/>
          <w:szCs w:val="26"/>
          <w:lang w:val="en-US"/>
        </w:rPr>
        <w:t>Môi trường phát triển</w:t>
      </w:r>
    </w:p>
    <w:p w14:paraId="04315E98" w14:textId="77777777" w:rsidR="00F27EE7" w:rsidRPr="00F27EE7" w:rsidRDefault="00F27EE7" w:rsidP="00F27EE7">
      <w:pPr>
        <w:spacing w:line="276" w:lineRule="auto"/>
        <w:ind w:left="360"/>
        <w:rPr>
          <w:sz w:val="26"/>
          <w:szCs w:val="26"/>
          <w:lang w:val="en-US"/>
        </w:rPr>
      </w:pPr>
      <w:r w:rsidRPr="00F27EE7">
        <w:rPr>
          <w:sz w:val="26"/>
          <w:szCs w:val="26"/>
          <w:lang w:val="en-US"/>
        </w:rPr>
        <w:t>- Arduino IDE: Lập trình và nạp chương trình cho ESP32.</w:t>
      </w:r>
    </w:p>
    <w:p w14:paraId="75069E38" w14:textId="77777777" w:rsidR="00F27EE7" w:rsidRPr="00F27EE7" w:rsidRDefault="00F27EE7" w:rsidP="00F27EE7">
      <w:pPr>
        <w:spacing w:line="276" w:lineRule="auto"/>
        <w:ind w:left="360"/>
        <w:rPr>
          <w:sz w:val="26"/>
          <w:szCs w:val="26"/>
          <w:lang w:val="en-US"/>
        </w:rPr>
      </w:pPr>
      <w:r w:rsidRPr="00F27EE7">
        <w:rPr>
          <w:sz w:val="26"/>
          <w:szCs w:val="26"/>
          <w:lang w:val="en-US"/>
        </w:rPr>
        <w:t>- Visual Studio Code: Phát triển frontend (ReactJS) và backend (NodeJS).</w:t>
      </w:r>
    </w:p>
    <w:p w14:paraId="19F0C29B" w14:textId="77777777" w:rsidR="00F27EE7" w:rsidRPr="00F27EE7" w:rsidRDefault="00F27EE7" w:rsidP="00F27EE7">
      <w:pPr>
        <w:spacing w:line="276" w:lineRule="auto"/>
        <w:ind w:left="360"/>
        <w:rPr>
          <w:sz w:val="26"/>
          <w:szCs w:val="26"/>
          <w:lang w:val="en-US"/>
        </w:rPr>
      </w:pPr>
      <w:r w:rsidRPr="00F27EE7">
        <w:rPr>
          <w:sz w:val="26"/>
          <w:szCs w:val="26"/>
          <w:lang w:val="en-US"/>
        </w:rPr>
        <w:t>- MongoDB Atlas: Cơ sở dữ liệu NoSQL lưu trữ dữ liệu cảm biến.</w:t>
      </w:r>
    </w:p>
    <w:p w14:paraId="01C8F955" w14:textId="44667C51" w:rsidR="00F27EE7" w:rsidRPr="00F27EE7" w:rsidRDefault="00F27EE7" w:rsidP="00F27EE7">
      <w:pPr>
        <w:spacing w:line="276" w:lineRule="auto"/>
        <w:ind w:left="360"/>
        <w:rPr>
          <w:sz w:val="26"/>
          <w:szCs w:val="26"/>
          <w:lang w:val="en-US"/>
        </w:rPr>
      </w:pPr>
      <w:r w:rsidRPr="00F27EE7">
        <w:rPr>
          <w:sz w:val="26"/>
          <w:szCs w:val="26"/>
          <w:lang w:val="en-US"/>
        </w:rPr>
        <w:t>- Git/Github: Quản lý mã nguồn và làm việc nhóm.</w:t>
      </w:r>
    </w:p>
    <w:p w14:paraId="4DBCB4DD" w14:textId="3EC5BEA0" w:rsidR="00F27EE7" w:rsidRDefault="00F27EE7">
      <w:pPr>
        <w:pStyle w:val="ListParagraph"/>
        <w:numPr>
          <w:ilvl w:val="0"/>
          <w:numId w:val="19"/>
        </w:numPr>
        <w:spacing w:line="276" w:lineRule="auto"/>
        <w:rPr>
          <w:b/>
          <w:bCs/>
          <w:i/>
          <w:iCs/>
          <w:sz w:val="26"/>
          <w:szCs w:val="26"/>
          <w:lang w:val="en-US"/>
        </w:rPr>
      </w:pPr>
      <w:r w:rsidRPr="00F27EE7">
        <w:rPr>
          <w:b/>
          <w:bCs/>
          <w:i/>
          <w:iCs/>
          <w:sz w:val="26"/>
          <w:szCs w:val="26"/>
          <w:lang w:val="en-US"/>
        </w:rPr>
        <w:t>Môi trường hoạt động</w:t>
      </w:r>
    </w:p>
    <w:p w14:paraId="436EEBD7" w14:textId="77777777" w:rsidR="00F27EE7" w:rsidRPr="00F27EE7" w:rsidRDefault="00F27EE7" w:rsidP="00F27EE7">
      <w:pPr>
        <w:spacing w:line="276" w:lineRule="auto"/>
        <w:ind w:left="360"/>
        <w:rPr>
          <w:sz w:val="26"/>
          <w:szCs w:val="26"/>
          <w:lang w:val="en-US"/>
        </w:rPr>
      </w:pPr>
      <w:r w:rsidRPr="00F27EE7">
        <w:rPr>
          <w:sz w:val="26"/>
          <w:szCs w:val="26"/>
          <w:lang w:val="en-US"/>
        </w:rPr>
        <w:t>- Kết nối Wi-Fi nội bộ.</w:t>
      </w:r>
    </w:p>
    <w:p w14:paraId="115A6393" w14:textId="77777777" w:rsidR="00F27EE7" w:rsidRPr="00F27EE7" w:rsidRDefault="00F27EE7" w:rsidP="00F27EE7">
      <w:pPr>
        <w:spacing w:line="276" w:lineRule="auto"/>
        <w:ind w:left="360"/>
        <w:rPr>
          <w:sz w:val="26"/>
          <w:szCs w:val="26"/>
          <w:lang w:val="en-US"/>
        </w:rPr>
      </w:pPr>
      <w:r w:rsidRPr="00F27EE7">
        <w:rPr>
          <w:sz w:val="26"/>
          <w:szCs w:val="26"/>
          <w:lang w:val="en-US"/>
        </w:rPr>
        <w:t>- Trình duyệt web hiển thị giao diện người dùng.</w:t>
      </w:r>
    </w:p>
    <w:p w14:paraId="17D1455B" w14:textId="53AAACB5" w:rsidR="00F27EE7" w:rsidRPr="00F27EE7" w:rsidRDefault="00F27EE7" w:rsidP="00F27EE7">
      <w:pPr>
        <w:spacing w:line="276" w:lineRule="auto"/>
        <w:ind w:left="360"/>
        <w:rPr>
          <w:sz w:val="26"/>
          <w:szCs w:val="26"/>
          <w:lang w:val="en-US"/>
        </w:rPr>
      </w:pPr>
      <w:r w:rsidRPr="00F27EE7">
        <w:rPr>
          <w:sz w:val="26"/>
          <w:szCs w:val="26"/>
          <w:lang w:val="en-US"/>
        </w:rPr>
        <w:t>- Máy chủ NodeJS hoặc Cloud lưu trữ và xử lý dữ liệu.</w:t>
      </w:r>
    </w:p>
    <w:p w14:paraId="7952748B" w14:textId="72ACD89D" w:rsidR="00F27EE7" w:rsidRPr="00F27EE7" w:rsidRDefault="00F27EE7">
      <w:pPr>
        <w:pStyle w:val="ListParagraph"/>
        <w:numPr>
          <w:ilvl w:val="0"/>
          <w:numId w:val="20"/>
        </w:numPr>
        <w:spacing w:line="276" w:lineRule="auto"/>
        <w:rPr>
          <w:b/>
          <w:bCs/>
          <w:sz w:val="26"/>
          <w:szCs w:val="26"/>
          <w:lang w:val="en-US"/>
        </w:rPr>
      </w:pPr>
      <w:r w:rsidRPr="00F27EE7">
        <w:rPr>
          <w:b/>
          <w:bCs/>
          <w:sz w:val="26"/>
          <w:szCs w:val="26"/>
          <w:lang w:val="en-US"/>
        </w:rPr>
        <w:t>Ràng buộc giả định</w:t>
      </w:r>
    </w:p>
    <w:p w14:paraId="2200A655" w14:textId="77777777" w:rsidR="00F27EE7" w:rsidRPr="00F27EE7" w:rsidRDefault="00F27EE7" w:rsidP="00F27EE7">
      <w:pPr>
        <w:spacing w:line="276" w:lineRule="auto"/>
        <w:ind w:left="720"/>
        <w:rPr>
          <w:sz w:val="26"/>
          <w:szCs w:val="26"/>
          <w:lang w:val="en-US"/>
        </w:rPr>
      </w:pPr>
      <w:r w:rsidRPr="00F27EE7">
        <w:rPr>
          <w:sz w:val="26"/>
          <w:szCs w:val="26"/>
          <w:lang w:val="en-US"/>
        </w:rPr>
        <w:t>- Cảm biến hoạt động ổn định với chu kỳ đo 5 phút.</w:t>
      </w:r>
    </w:p>
    <w:p w14:paraId="0DF9D1D7" w14:textId="77777777" w:rsidR="00F27EE7" w:rsidRPr="00F27EE7" w:rsidRDefault="00F27EE7" w:rsidP="00F27EE7">
      <w:pPr>
        <w:spacing w:line="276" w:lineRule="auto"/>
        <w:ind w:left="720"/>
        <w:rPr>
          <w:sz w:val="26"/>
          <w:szCs w:val="26"/>
          <w:lang w:val="en-US"/>
        </w:rPr>
      </w:pPr>
      <w:r w:rsidRPr="00F27EE7">
        <w:rPr>
          <w:sz w:val="26"/>
          <w:szCs w:val="26"/>
          <w:lang w:val="en-US"/>
        </w:rPr>
        <w:t>- Hệ thống yêu cầu kết nối Internet liên tục.</w:t>
      </w:r>
    </w:p>
    <w:p w14:paraId="43F3D91B" w14:textId="77777777" w:rsidR="00F27EE7" w:rsidRPr="00F27EE7" w:rsidRDefault="00F27EE7" w:rsidP="00F27EE7">
      <w:pPr>
        <w:spacing w:line="276" w:lineRule="auto"/>
        <w:ind w:left="720"/>
        <w:rPr>
          <w:sz w:val="26"/>
          <w:szCs w:val="26"/>
          <w:lang w:val="en-US"/>
        </w:rPr>
      </w:pPr>
      <w:r w:rsidRPr="00F27EE7">
        <w:rPr>
          <w:sz w:val="26"/>
          <w:szCs w:val="26"/>
          <w:lang w:val="en-US"/>
        </w:rPr>
        <w:t>- AI cần ít nhất 60 ngày dữ liệu để học và dự đoán chính xác.</w:t>
      </w:r>
    </w:p>
    <w:p w14:paraId="410A0FEE" w14:textId="0BA90543" w:rsidR="00F27EE7" w:rsidRPr="00F27EE7" w:rsidRDefault="00F27EE7" w:rsidP="00F27EE7">
      <w:pPr>
        <w:spacing w:line="276" w:lineRule="auto"/>
        <w:ind w:left="720"/>
        <w:rPr>
          <w:sz w:val="26"/>
          <w:szCs w:val="26"/>
          <w:lang w:val="en-US"/>
        </w:rPr>
      </w:pPr>
      <w:r w:rsidRPr="00F27EE7">
        <w:rPr>
          <w:sz w:val="26"/>
          <w:szCs w:val="26"/>
          <w:lang w:val="en-US"/>
        </w:rPr>
        <w:t>- ESP32 có giới hạn tài nguyên nên chỉ đảm nhận nhiệm vụ thu thập và gửi dữ liệu, không chạy mô hình AI trực tiếp.</w:t>
      </w:r>
    </w:p>
    <w:p w14:paraId="3164B5A2" w14:textId="29175E92" w:rsidR="00F27EE7" w:rsidRPr="00F27EE7" w:rsidRDefault="00F27EE7" w:rsidP="00F27EE7">
      <w:pPr>
        <w:spacing w:line="276" w:lineRule="auto"/>
        <w:ind w:left="720"/>
        <w:rPr>
          <w:sz w:val="26"/>
          <w:szCs w:val="26"/>
          <w:lang w:val="en-US"/>
        </w:rPr>
      </w:pPr>
      <w:r w:rsidRPr="00F27EE7">
        <w:rPr>
          <w:sz w:val="26"/>
          <w:szCs w:val="26"/>
          <w:lang w:val="en-US"/>
        </w:rPr>
        <w:t>- Nếu mất kết nối, hệ thống tự chuyển sang chế độ tưới thủ công theo lịch mặc định, hoặc cho phép người dùng điều khiển thủ công/điều khiển từ xa.</w:t>
      </w:r>
    </w:p>
    <w:p w14:paraId="2DBB59B4" w14:textId="247CE5E6" w:rsidR="00F27EE7" w:rsidRDefault="00F27EE7">
      <w:pPr>
        <w:pStyle w:val="ListParagraph"/>
        <w:numPr>
          <w:ilvl w:val="0"/>
          <w:numId w:val="20"/>
        </w:numPr>
        <w:spacing w:line="276" w:lineRule="auto"/>
        <w:rPr>
          <w:b/>
          <w:bCs/>
          <w:sz w:val="26"/>
          <w:szCs w:val="26"/>
          <w:lang w:val="en-US"/>
        </w:rPr>
      </w:pPr>
      <w:r w:rsidRPr="00F27EE7">
        <w:rPr>
          <w:b/>
          <w:bCs/>
          <w:sz w:val="26"/>
          <w:szCs w:val="26"/>
          <w:lang w:val="en-US"/>
        </w:rPr>
        <w:t>Yêu cầu chức năng</w:t>
      </w:r>
    </w:p>
    <w:p w14:paraId="25B479C7" w14:textId="77777777" w:rsidR="00F27EE7" w:rsidRPr="00F27EE7" w:rsidRDefault="00F27EE7" w:rsidP="00F27EE7">
      <w:pPr>
        <w:spacing w:line="276" w:lineRule="auto"/>
        <w:ind w:left="720"/>
        <w:rPr>
          <w:sz w:val="26"/>
          <w:szCs w:val="26"/>
          <w:lang w:val="en-US"/>
        </w:rPr>
      </w:pPr>
      <w:r w:rsidRPr="00F27EE7">
        <w:rPr>
          <w:sz w:val="26"/>
          <w:szCs w:val="26"/>
          <w:lang w:val="en-US"/>
        </w:rPr>
        <w:t>- Thu thập và gửi dữ liệu cảm biến (nhiệt độ, độ ẩm, áp suất, độ ẩm đất).</w:t>
      </w:r>
    </w:p>
    <w:p w14:paraId="17B0881C" w14:textId="77777777" w:rsidR="00F27EE7" w:rsidRPr="00F27EE7" w:rsidRDefault="00F27EE7" w:rsidP="00F27EE7">
      <w:pPr>
        <w:spacing w:line="276" w:lineRule="auto"/>
        <w:ind w:left="720"/>
        <w:rPr>
          <w:sz w:val="26"/>
          <w:szCs w:val="26"/>
          <w:lang w:val="en-US"/>
        </w:rPr>
      </w:pPr>
      <w:r w:rsidRPr="00F27EE7">
        <w:rPr>
          <w:sz w:val="26"/>
          <w:szCs w:val="26"/>
          <w:lang w:val="en-US"/>
        </w:rPr>
        <w:t>- Lưu trữ dữ liệu và phân tích trên server.</w:t>
      </w:r>
    </w:p>
    <w:p w14:paraId="6A625237" w14:textId="77777777" w:rsidR="00F27EE7" w:rsidRPr="00F27EE7" w:rsidRDefault="00F27EE7" w:rsidP="00F27EE7">
      <w:pPr>
        <w:spacing w:line="276" w:lineRule="auto"/>
        <w:ind w:left="720"/>
        <w:rPr>
          <w:sz w:val="26"/>
          <w:szCs w:val="26"/>
          <w:lang w:val="en-US"/>
        </w:rPr>
      </w:pPr>
      <w:r w:rsidRPr="00F27EE7">
        <w:rPr>
          <w:sz w:val="26"/>
          <w:szCs w:val="26"/>
          <w:lang w:val="en-US"/>
        </w:rPr>
        <w:t>- AI dự đoán khả năng mưa và lượng mưa trong 60 phút tới.</w:t>
      </w:r>
    </w:p>
    <w:p w14:paraId="58F90316" w14:textId="77777777" w:rsidR="00F27EE7" w:rsidRPr="00F27EE7" w:rsidRDefault="00F27EE7" w:rsidP="00F27EE7">
      <w:pPr>
        <w:spacing w:line="276" w:lineRule="auto"/>
        <w:ind w:left="720"/>
        <w:rPr>
          <w:sz w:val="26"/>
          <w:szCs w:val="26"/>
          <w:lang w:val="en-US"/>
        </w:rPr>
      </w:pPr>
      <w:r w:rsidRPr="00F27EE7">
        <w:rPr>
          <w:sz w:val="26"/>
          <w:szCs w:val="26"/>
          <w:lang w:val="en-US"/>
        </w:rPr>
        <w:t>- Điều khiển tự động bơm tưới theo ngưỡng độ ẩm và kết quả dự báo.</w:t>
      </w:r>
    </w:p>
    <w:p w14:paraId="63F84D8A" w14:textId="77777777" w:rsidR="00F27EE7" w:rsidRPr="00F27EE7" w:rsidRDefault="00F27EE7" w:rsidP="00F27EE7">
      <w:pPr>
        <w:spacing w:line="276" w:lineRule="auto"/>
        <w:ind w:left="720"/>
        <w:rPr>
          <w:sz w:val="26"/>
          <w:szCs w:val="26"/>
          <w:lang w:val="en-US"/>
        </w:rPr>
      </w:pPr>
      <w:r w:rsidRPr="00F27EE7">
        <w:rPr>
          <w:sz w:val="26"/>
          <w:szCs w:val="26"/>
          <w:lang w:val="en-US"/>
        </w:rPr>
        <w:lastRenderedPageBreak/>
        <w:t>- Cho phép người dùng theo dõi và điều khiển thủ công qua giao diện web.</w:t>
      </w:r>
    </w:p>
    <w:p w14:paraId="6A999125" w14:textId="47C38C36" w:rsidR="00F27EE7" w:rsidRPr="00F27EE7" w:rsidRDefault="00F27EE7" w:rsidP="00F27EE7">
      <w:pPr>
        <w:spacing w:line="276" w:lineRule="auto"/>
        <w:ind w:left="720"/>
        <w:rPr>
          <w:b/>
          <w:bCs/>
          <w:sz w:val="26"/>
          <w:szCs w:val="26"/>
          <w:lang w:val="en-US"/>
        </w:rPr>
      </w:pPr>
      <w:r w:rsidRPr="00F27EE7">
        <w:rPr>
          <w:sz w:val="26"/>
          <w:szCs w:val="26"/>
          <w:lang w:val="en-US"/>
        </w:rPr>
        <w:t>- Ghi lại lịch sử hoạt động và nhật ký tưới cây</w:t>
      </w:r>
    </w:p>
    <w:p w14:paraId="33BBB92C" w14:textId="1AA57B7E" w:rsidR="00F27EE7" w:rsidRDefault="00F27EE7">
      <w:pPr>
        <w:pStyle w:val="ListParagraph"/>
        <w:numPr>
          <w:ilvl w:val="0"/>
          <w:numId w:val="20"/>
        </w:numPr>
        <w:spacing w:line="276" w:lineRule="auto"/>
        <w:rPr>
          <w:b/>
          <w:bCs/>
          <w:sz w:val="26"/>
          <w:szCs w:val="26"/>
          <w:lang w:val="en-US"/>
        </w:rPr>
      </w:pPr>
      <w:r w:rsidRPr="00F27EE7">
        <w:rPr>
          <w:b/>
          <w:bCs/>
          <w:sz w:val="26"/>
          <w:szCs w:val="26"/>
          <w:lang w:val="en-US"/>
        </w:rPr>
        <w:t>Yêu cầu phi chức năng</w:t>
      </w:r>
    </w:p>
    <w:p w14:paraId="0B6AD8E0" w14:textId="77777777" w:rsidR="00F27EE7" w:rsidRPr="00F27EE7" w:rsidRDefault="00F27EE7" w:rsidP="00F27EE7">
      <w:pPr>
        <w:spacing w:line="276" w:lineRule="auto"/>
        <w:ind w:left="720"/>
        <w:rPr>
          <w:sz w:val="26"/>
          <w:szCs w:val="26"/>
          <w:lang w:val="en-US"/>
        </w:rPr>
      </w:pPr>
      <w:r w:rsidRPr="00F27EE7">
        <w:rPr>
          <w:sz w:val="26"/>
          <w:szCs w:val="26"/>
          <w:lang w:val="en-US"/>
        </w:rPr>
        <w:t>- Thời gian phản hồi &lt; 300 ms cho mỗi yêu cầu dự đoán.</w:t>
      </w:r>
    </w:p>
    <w:p w14:paraId="1D0EB669" w14:textId="77777777" w:rsidR="00F27EE7" w:rsidRPr="00F27EE7" w:rsidRDefault="00F27EE7" w:rsidP="00F27EE7">
      <w:pPr>
        <w:spacing w:line="276" w:lineRule="auto"/>
        <w:ind w:left="720"/>
        <w:rPr>
          <w:sz w:val="26"/>
          <w:szCs w:val="26"/>
          <w:lang w:val="en-US"/>
        </w:rPr>
      </w:pPr>
      <w:r w:rsidRPr="00F27EE7">
        <w:rPr>
          <w:sz w:val="26"/>
          <w:szCs w:val="26"/>
          <w:lang w:val="en-US"/>
        </w:rPr>
        <w:t>- Hệ thống ổn định, tự phục hồi khi kết nối lại.</w:t>
      </w:r>
    </w:p>
    <w:p w14:paraId="587893FD" w14:textId="77777777" w:rsidR="00F27EE7" w:rsidRPr="00F27EE7" w:rsidRDefault="00F27EE7" w:rsidP="00F27EE7">
      <w:pPr>
        <w:spacing w:line="276" w:lineRule="auto"/>
        <w:ind w:left="720"/>
        <w:rPr>
          <w:sz w:val="26"/>
          <w:szCs w:val="26"/>
          <w:lang w:val="en-US"/>
        </w:rPr>
      </w:pPr>
      <w:r w:rsidRPr="00F27EE7">
        <w:rPr>
          <w:sz w:val="26"/>
          <w:szCs w:val="26"/>
          <w:lang w:val="en-US"/>
        </w:rPr>
        <w:t>- Có khả năng mở rộng, thêm cảm biến hoặc khu vực tưới.</w:t>
      </w:r>
    </w:p>
    <w:p w14:paraId="24D23371" w14:textId="77777777" w:rsidR="00F27EE7" w:rsidRPr="00F27EE7" w:rsidRDefault="00F27EE7" w:rsidP="00F27EE7">
      <w:pPr>
        <w:spacing w:line="276" w:lineRule="auto"/>
        <w:ind w:left="720"/>
        <w:rPr>
          <w:sz w:val="26"/>
          <w:szCs w:val="26"/>
          <w:lang w:val="en-US"/>
        </w:rPr>
      </w:pPr>
      <w:r w:rsidRPr="00F27EE7">
        <w:rPr>
          <w:sz w:val="26"/>
          <w:szCs w:val="26"/>
          <w:lang w:val="en-US"/>
        </w:rPr>
        <w:t>- Giao diện thân thiện, dễ sử dụng.</w:t>
      </w:r>
    </w:p>
    <w:p w14:paraId="48D09EB2" w14:textId="2F0C4A6C" w:rsidR="00F27EE7" w:rsidRPr="00F27EE7" w:rsidRDefault="00F27EE7" w:rsidP="00F27EE7">
      <w:pPr>
        <w:spacing w:line="276" w:lineRule="auto"/>
        <w:ind w:left="720"/>
        <w:rPr>
          <w:b/>
          <w:bCs/>
          <w:sz w:val="26"/>
          <w:szCs w:val="26"/>
          <w:lang w:val="en-US"/>
        </w:rPr>
      </w:pPr>
      <w:r w:rsidRPr="00F27EE7">
        <w:rPr>
          <w:sz w:val="26"/>
          <w:szCs w:val="26"/>
          <w:lang w:val="en-US"/>
        </w:rPr>
        <w:t>- Đảm bảo bảo mật cơ bản (xác thực truy cập web).</w:t>
      </w:r>
    </w:p>
    <w:p w14:paraId="067D8DFB" w14:textId="39C987BF" w:rsidR="00F27EE7" w:rsidRPr="00F27EE7" w:rsidRDefault="00F27EE7">
      <w:pPr>
        <w:pStyle w:val="ListParagraph"/>
        <w:numPr>
          <w:ilvl w:val="0"/>
          <w:numId w:val="20"/>
        </w:numPr>
        <w:spacing w:line="276" w:lineRule="auto"/>
        <w:rPr>
          <w:b/>
          <w:bCs/>
          <w:sz w:val="26"/>
          <w:szCs w:val="26"/>
          <w:lang w:val="en-US"/>
        </w:rPr>
      </w:pPr>
      <w:r w:rsidRPr="00F27EE7">
        <w:rPr>
          <w:b/>
          <w:bCs/>
          <w:sz w:val="26"/>
          <w:szCs w:val="26"/>
          <w:lang w:val="en-US"/>
        </w:rPr>
        <w:t>Công nghệ và phần cứng sử dụng</w:t>
      </w:r>
    </w:p>
    <w:p w14:paraId="2EF3799D" w14:textId="481EDB13" w:rsidR="00F87819" w:rsidRPr="00F87819" w:rsidRDefault="00F87819">
      <w:pPr>
        <w:pStyle w:val="ListParagraph"/>
        <w:numPr>
          <w:ilvl w:val="1"/>
          <w:numId w:val="20"/>
        </w:numPr>
        <w:spacing w:line="276" w:lineRule="auto"/>
        <w:ind w:left="1260" w:hanging="540"/>
        <w:rPr>
          <w:b/>
          <w:bCs/>
          <w:sz w:val="26"/>
          <w:szCs w:val="26"/>
          <w:lang w:val="en-US"/>
        </w:rPr>
      </w:pPr>
      <w:r w:rsidRPr="00F87819">
        <w:rPr>
          <w:b/>
          <w:bCs/>
          <w:sz w:val="26"/>
          <w:szCs w:val="26"/>
          <w:lang w:val="en-US"/>
        </w:rPr>
        <w:t>Phần cứng</w:t>
      </w:r>
    </w:p>
    <w:p w14:paraId="003454F4" w14:textId="7E3F3BEA" w:rsidR="00F87819" w:rsidRDefault="00F87819">
      <w:pPr>
        <w:pStyle w:val="ListParagraph"/>
        <w:numPr>
          <w:ilvl w:val="0"/>
          <w:numId w:val="3"/>
        </w:numPr>
        <w:spacing w:line="276" w:lineRule="auto"/>
        <w:rPr>
          <w:b/>
          <w:bCs/>
          <w:sz w:val="26"/>
          <w:szCs w:val="26"/>
          <w:lang w:val="en-US"/>
        </w:rPr>
      </w:pPr>
      <w:r w:rsidRPr="00F87819">
        <w:rPr>
          <w:b/>
          <w:bCs/>
          <w:sz w:val="26"/>
          <w:szCs w:val="26"/>
          <w:lang w:val="en-US"/>
        </w:rPr>
        <w:t>Vi điều khiển ESP32</w:t>
      </w:r>
    </w:p>
    <w:p w14:paraId="5A626E88" w14:textId="67928F80" w:rsidR="00F87819" w:rsidRDefault="00F87819" w:rsidP="00F87819">
      <w:pPr>
        <w:spacing w:line="276" w:lineRule="auto"/>
        <w:ind w:left="360" w:firstLine="360"/>
        <w:rPr>
          <w:sz w:val="26"/>
          <w:szCs w:val="26"/>
          <w:lang w:val="en-US"/>
        </w:rPr>
      </w:pPr>
      <w:r w:rsidRPr="00F87819">
        <w:rPr>
          <w:sz w:val="26"/>
          <w:szCs w:val="26"/>
        </w:rPr>
        <w:t>ESP32-WROOM-32D là một module Wi-Fi + Bluetooth tích hợp, phát triển bởi Espressif Systems, được sử dụng rộng rãi trong IoT (Internet of Things), tự động hóa, các thiết bị nhúng thông minh nhờ khả năng xử lý mạnh mẽ và kết nối không dây. Trên thực tế, người ta thường sử dụng bo mạch phát triển ESP32 DevKit V1 tích hợp sẵn module ESP32-WROOM-32D để dễ dàng lập trình và kết nối.</w:t>
      </w:r>
    </w:p>
    <w:p w14:paraId="67825665" w14:textId="41C02EBE" w:rsidR="00F87819" w:rsidRDefault="00F87819" w:rsidP="00F87819">
      <w:pPr>
        <w:spacing w:line="276" w:lineRule="auto"/>
        <w:ind w:left="360" w:firstLine="360"/>
        <w:rPr>
          <w:sz w:val="26"/>
          <w:szCs w:val="26"/>
          <w:lang w:val="en-US"/>
        </w:rPr>
      </w:pPr>
      <w:r>
        <w:rPr>
          <w:sz w:val="26"/>
          <w:szCs w:val="26"/>
          <w:lang w:val="en-US"/>
        </w:rPr>
        <w:t>Các thông số chính:</w:t>
      </w:r>
    </w:p>
    <w:p w14:paraId="17A41946" w14:textId="77777777" w:rsidR="00F87819" w:rsidRPr="00F87819" w:rsidRDefault="00F87819">
      <w:pPr>
        <w:pStyle w:val="ListParagraph"/>
        <w:numPr>
          <w:ilvl w:val="0"/>
          <w:numId w:val="4"/>
        </w:numPr>
        <w:spacing w:line="276" w:lineRule="auto"/>
        <w:rPr>
          <w:sz w:val="26"/>
          <w:szCs w:val="26"/>
          <w:lang w:val="en-US"/>
        </w:rPr>
      </w:pPr>
      <w:r>
        <w:rPr>
          <w:sz w:val="26"/>
          <w:szCs w:val="26"/>
          <w:lang w:val="en-US"/>
        </w:rPr>
        <w:t xml:space="preserve">CPU: </w:t>
      </w:r>
      <w:r w:rsidRPr="00F87819">
        <w:rPr>
          <w:sz w:val="26"/>
          <w:szCs w:val="26"/>
          <w:lang w:val="en-US"/>
        </w:rPr>
        <w:t>Xtensa® dual-core 32-bit LX6 (tốc độ tối đa 240 MHz).</w:t>
      </w:r>
    </w:p>
    <w:p w14:paraId="6C205B85" w14:textId="20CAB895" w:rsidR="00F87819" w:rsidRDefault="00F87819">
      <w:pPr>
        <w:pStyle w:val="ListParagraph"/>
        <w:numPr>
          <w:ilvl w:val="0"/>
          <w:numId w:val="4"/>
        </w:numPr>
        <w:spacing w:line="276" w:lineRule="auto"/>
        <w:rPr>
          <w:sz w:val="26"/>
          <w:szCs w:val="26"/>
          <w:lang w:val="en-US"/>
        </w:rPr>
      </w:pPr>
      <w:r w:rsidRPr="00F87819">
        <w:rPr>
          <w:sz w:val="26"/>
          <w:szCs w:val="26"/>
        </w:rPr>
        <w:t>Bộ nhớ: 448 KB ROM, 520 KB SRAM, 4 MB Flash (trên module).</w:t>
      </w:r>
    </w:p>
    <w:p w14:paraId="12F4A9C4" w14:textId="53EC856C" w:rsidR="00F87819" w:rsidRDefault="00F87819">
      <w:pPr>
        <w:pStyle w:val="ListParagraph"/>
        <w:numPr>
          <w:ilvl w:val="0"/>
          <w:numId w:val="4"/>
        </w:numPr>
        <w:spacing w:line="276" w:lineRule="auto"/>
        <w:rPr>
          <w:sz w:val="26"/>
          <w:szCs w:val="26"/>
          <w:lang w:val="en-US"/>
        </w:rPr>
      </w:pPr>
      <w:r w:rsidRPr="00F87819">
        <w:rPr>
          <w:sz w:val="26"/>
          <w:szCs w:val="26"/>
        </w:rPr>
        <w:t>Kết nối: Wi-Fi 802.11 b/g/n, Bluetooth v4.2 (Classic + BLE).</w:t>
      </w:r>
    </w:p>
    <w:p w14:paraId="33FEE589" w14:textId="7D869736" w:rsidR="00F87819" w:rsidRDefault="00F87819">
      <w:pPr>
        <w:pStyle w:val="ListParagraph"/>
        <w:numPr>
          <w:ilvl w:val="0"/>
          <w:numId w:val="4"/>
        </w:numPr>
        <w:spacing w:line="276" w:lineRule="auto"/>
        <w:rPr>
          <w:sz w:val="26"/>
          <w:szCs w:val="26"/>
          <w:lang w:val="en-US"/>
        </w:rPr>
      </w:pPr>
      <w:r w:rsidRPr="00F87819">
        <w:rPr>
          <w:sz w:val="26"/>
          <w:szCs w:val="26"/>
        </w:rPr>
        <w:t>GPIO: 34 chân I/O, hỗ trợ PWM, ADC (12-bit), DAC (8-bit), SPI, I2C, UART.</w:t>
      </w:r>
    </w:p>
    <w:p w14:paraId="52C824EC" w14:textId="42AE6E7A" w:rsidR="00F87819" w:rsidRDefault="00F87819">
      <w:pPr>
        <w:pStyle w:val="ListParagraph"/>
        <w:numPr>
          <w:ilvl w:val="0"/>
          <w:numId w:val="4"/>
        </w:numPr>
        <w:spacing w:line="276" w:lineRule="auto"/>
        <w:rPr>
          <w:sz w:val="26"/>
          <w:szCs w:val="26"/>
          <w:lang w:val="en-US"/>
        </w:rPr>
      </w:pPr>
      <w:r w:rsidRPr="00F87819">
        <w:rPr>
          <w:sz w:val="26"/>
          <w:szCs w:val="26"/>
        </w:rPr>
        <w:t>Điện áp hoạt động: 3.0V – 3.6V (DevKit hỗ trợ cấp từ 5V qua cổng USB).</w:t>
      </w:r>
    </w:p>
    <w:p w14:paraId="63799863" w14:textId="3A5D9DD7" w:rsidR="00F87819" w:rsidRDefault="00F87819" w:rsidP="00F87819">
      <w:pPr>
        <w:spacing w:line="276" w:lineRule="auto"/>
        <w:ind w:left="720"/>
        <w:rPr>
          <w:sz w:val="26"/>
          <w:szCs w:val="26"/>
          <w:lang w:val="en-US"/>
        </w:rPr>
      </w:pPr>
    </w:p>
    <w:p w14:paraId="3F401EEC" w14:textId="38ED2995" w:rsidR="00F87819" w:rsidRPr="00F87819" w:rsidRDefault="00F87819" w:rsidP="00F87819">
      <w:pPr>
        <w:spacing w:line="276" w:lineRule="auto"/>
        <w:ind w:left="720"/>
        <w:rPr>
          <w:b/>
          <w:bCs/>
          <w:sz w:val="26"/>
          <w:szCs w:val="26"/>
          <w:lang w:val="en-US"/>
        </w:rPr>
      </w:pPr>
      <w:r w:rsidRPr="00F87819">
        <w:rPr>
          <w:b/>
          <w:bCs/>
          <w:sz w:val="26"/>
          <w:szCs w:val="26"/>
          <w:lang w:val="en-US"/>
        </w:rPr>
        <w:t>Các linh kiện chính trên bo mạch ESP32 DevKit 32D:</w:t>
      </w:r>
    </w:p>
    <w:p w14:paraId="71B2A472" w14:textId="4D40229D" w:rsidR="00F87819" w:rsidRPr="00F87819" w:rsidRDefault="00F87819" w:rsidP="00F87819">
      <w:pPr>
        <w:spacing w:line="276" w:lineRule="auto"/>
        <w:rPr>
          <w:b/>
          <w:bCs/>
          <w:sz w:val="26"/>
          <w:szCs w:val="26"/>
          <w:lang w:val="en-US"/>
        </w:rPr>
      </w:pPr>
      <w:r>
        <w:rPr>
          <w:sz w:val="26"/>
          <w:szCs w:val="26"/>
          <w:lang w:val="en-US"/>
        </w:rPr>
        <w:tab/>
      </w:r>
      <w:r w:rsidRPr="00F87819">
        <w:rPr>
          <w:b/>
          <w:bCs/>
          <w:sz w:val="26"/>
          <w:szCs w:val="26"/>
          <w:lang w:val="en-US"/>
        </w:rPr>
        <w:t>Module ESP32-WROOM-32D:</w:t>
      </w:r>
    </w:p>
    <w:p w14:paraId="3E86D91D" w14:textId="0B964249" w:rsidR="00F87819" w:rsidRDefault="00F87819">
      <w:pPr>
        <w:pStyle w:val="ListParagraph"/>
        <w:numPr>
          <w:ilvl w:val="0"/>
          <w:numId w:val="4"/>
        </w:numPr>
        <w:spacing w:line="276" w:lineRule="auto"/>
        <w:rPr>
          <w:sz w:val="26"/>
          <w:szCs w:val="26"/>
          <w:lang w:val="en-US"/>
        </w:rPr>
      </w:pPr>
      <w:r>
        <w:rPr>
          <w:sz w:val="26"/>
          <w:szCs w:val="26"/>
          <w:lang w:val="en-US"/>
        </w:rPr>
        <w:t>Thành phần trung tâm (SoC ESP32 + Flash 4 MB)</w:t>
      </w:r>
    </w:p>
    <w:p w14:paraId="009BA347" w14:textId="27E6E910" w:rsidR="00F87819" w:rsidRDefault="00F87819">
      <w:pPr>
        <w:pStyle w:val="ListParagraph"/>
        <w:numPr>
          <w:ilvl w:val="0"/>
          <w:numId w:val="4"/>
        </w:numPr>
        <w:spacing w:line="276" w:lineRule="auto"/>
        <w:rPr>
          <w:sz w:val="26"/>
          <w:szCs w:val="26"/>
          <w:lang w:val="en-US"/>
        </w:rPr>
      </w:pPr>
      <w:r>
        <w:rPr>
          <w:sz w:val="26"/>
          <w:szCs w:val="26"/>
          <w:lang w:val="en-US"/>
        </w:rPr>
        <w:t>Chứa bộ xử lý, bộ nhớ, Wifi/Bluetooth, và mạch RF</w:t>
      </w:r>
    </w:p>
    <w:p w14:paraId="55704DF7" w14:textId="7F8C5A50" w:rsidR="00F87819" w:rsidRPr="00F87819" w:rsidRDefault="00F87819" w:rsidP="00F87819">
      <w:pPr>
        <w:spacing w:line="276" w:lineRule="auto"/>
        <w:ind w:left="720"/>
        <w:rPr>
          <w:b/>
          <w:bCs/>
          <w:sz w:val="26"/>
          <w:szCs w:val="26"/>
          <w:lang w:val="en-US"/>
        </w:rPr>
      </w:pPr>
      <w:r w:rsidRPr="00F87819">
        <w:rPr>
          <w:b/>
          <w:bCs/>
          <w:sz w:val="26"/>
          <w:szCs w:val="26"/>
          <w:lang w:val="en-US"/>
        </w:rPr>
        <w:t>USB-to-UART Bridge (CP2102 hoặc CH340):</w:t>
      </w:r>
    </w:p>
    <w:p w14:paraId="102FEE8B" w14:textId="2A751F80" w:rsidR="00F87819" w:rsidRDefault="00F87819">
      <w:pPr>
        <w:pStyle w:val="ListParagraph"/>
        <w:numPr>
          <w:ilvl w:val="0"/>
          <w:numId w:val="4"/>
        </w:numPr>
        <w:spacing w:line="276" w:lineRule="auto"/>
        <w:rPr>
          <w:sz w:val="26"/>
          <w:szCs w:val="26"/>
          <w:lang w:val="en-US"/>
        </w:rPr>
      </w:pPr>
      <w:r>
        <w:rPr>
          <w:sz w:val="26"/>
          <w:szCs w:val="26"/>
          <w:lang w:val="en-US"/>
        </w:rPr>
        <w:t>Cho phép nạp chương trình và giao tiếp với máy tính thông qua cổng USB</w:t>
      </w:r>
    </w:p>
    <w:p w14:paraId="48BDC48E" w14:textId="48EF53EC" w:rsidR="00F87819" w:rsidRPr="003A6230" w:rsidRDefault="00F87819">
      <w:pPr>
        <w:pStyle w:val="ListParagraph"/>
        <w:numPr>
          <w:ilvl w:val="0"/>
          <w:numId w:val="4"/>
        </w:numPr>
        <w:spacing w:line="276" w:lineRule="auto"/>
        <w:rPr>
          <w:sz w:val="26"/>
          <w:szCs w:val="26"/>
          <w:lang w:val="en-US"/>
        </w:rPr>
      </w:pPr>
      <w:r>
        <w:rPr>
          <w:sz w:val="26"/>
          <w:szCs w:val="26"/>
          <w:lang w:val="en-US"/>
        </w:rPr>
        <w:t xml:space="preserve">Chuyển đổi tin hiệu USB </w:t>
      </w:r>
      <w:r w:rsidRPr="00F87819">
        <w:rPr>
          <w:sz w:val="26"/>
          <w:szCs w:val="26"/>
        </w:rPr>
        <w:t>↔ UART</w:t>
      </w:r>
    </w:p>
    <w:p w14:paraId="2D0C9386" w14:textId="1EB5DD95" w:rsidR="00F87819" w:rsidRPr="00F87819" w:rsidRDefault="00F87819" w:rsidP="00F87819">
      <w:pPr>
        <w:spacing w:line="276" w:lineRule="auto"/>
        <w:ind w:left="720"/>
        <w:rPr>
          <w:b/>
          <w:bCs/>
          <w:sz w:val="26"/>
          <w:szCs w:val="26"/>
          <w:lang w:val="en-US"/>
        </w:rPr>
      </w:pPr>
      <w:r w:rsidRPr="00F87819">
        <w:rPr>
          <w:b/>
          <w:bCs/>
          <w:sz w:val="26"/>
          <w:szCs w:val="26"/>
          <w:lang w:val="en-US"/>
        </w:rPr>
        <w:t>Ổn áp AMS1117-3.3V:</w:t>
      </w:r>
    </w:p>
    <w:p w14:paraId="723669CD" w14:textId="45DE79AA" w:rsidR="00F87819" w:rsidRDefault="00F87819">
      <w:pPr>
        <w:pStyle w:val="ListParagraph"/>
        <w:numPr>
          <w:ilvl w:val="0"/>
          <w:numId w:val="4"/>
        </w:numPr>
        <w:spacing w:line="276" w:lineRule="auto"/>
        <w:rPr>
          <w:sz w:val="26"/>
          <w:szCs w:val="26"/>
          <w:lang w:val="en-US"/>
        </w:rPr>
      </w:pPr>
      <w:r>
        <w:rPr>
          <w:sz w:val="26"/>
          <w:szCs w:val="26"/>
          <w:lang w:val="en-US"/>
        </w:rPr>
        <w:t>Giúp chuyển đổi điện áp từ 5V (USB) hoặc Vin xuống 3.3V để nuôi ESP32</w:t>
      </w:r>
    </w:p>
    <w:p w14:paraId="0CD3AB32" w14:textId="644BE805" w:rsidR="00F87819" w:rsidRDefault="00F87819" w:rsidP="00F87819">
      <w:pPr>
        <w:spacing w:line="276" w:lineRule="auto"/>
        <w:ind w:left="720"/>
        <w:rPr>
          <w:sz w:val="26"/>
          <w:szCs w:val="26"/>
          <w:lang w:val="en-US"/>
        </w:rPr>
      </w:pPr>
      <w:r>
        <w:rPr>
          <w:sz w:val="26"/>
          <w:szCs w:val="26"/>
          <w:lang w:val="en-US"/>
        </w:rPr>
        <w:t>Cổng Micro-USB:</w:t>
      </w:r>
    </w:p>
    <w:p w14:paraId="597F0FBB" w14:textId="14A874AB" w:rsidR="00F87819" w:rsidRDefault="00F87819">
      <w:pPr>
        <w:pStyle w:val="ListParagraph"/>
        <w:numPr>
          <w:ilvl w:val="0"/>
          <w:numId w:val="4"/>
        </w:numPr>
        <w:spacing w:line="276" w:lineRule="auto"/>
        <w:rPr>
          <w:sz w:val="26"/>
          <w:szCs w:val="26"/>
          <w:lang w:val="en-US"/>
        </w:rPr>
      </w:pPr>
      <w:r>
        <w:rPr>
          <w:sz w:val="26"/>
          <w:szCs w:val="26"/>
          <w:lang w:val="en-US"/>
        </w:rPr>
        <w:t>Dùng để cấp nguồn (5V) và nạp code.</w:t>
      </w:r>
    </w:p>
    <w:p w14:paraId="4E6DAA88" w14:textId="7994CBC4" w:rsidR="00F87819" w:rsidRPr="00F87819" w:rsidRDefault="00F87819" w:rsidP="00F87819">
      <w:pPr>
        <w:spacing w:line="276" w:lineRule="auto"/>
        <w:ind w:left="720"/>
        <w:rPr>
          <w:b/>
          <w:bCs/>
          <w:sz w:val="26"/>
          <w:szCs w:val="26"/>
          <w:lang w:val="en-US"/>
        </w:rPr>
      </w:pPr>
      <w:r w:rsidRPr="00F87819">
        <w:rPr>
          <w:b/>
          <w:bCs/>
          <w:sz w:val="26"/>
          <w:szCs w:val="26"/>
          <w:lang w:val="en-US"/>
        </w:rPr>
        <w:t>Nút nhấn:</w:t>
      </w:r>
    </w:p>
    <w:p w14:paraId="08D46787" w14:textId="1B2FB384" w:rsidR="00F87819" w:rsidRDefault="00F87819">
      <w:pPr>
        <w:pStyle w:val="ListParagraph"/>
        <w:numPr>
          <w:ilvl w:val="0"/>
          <w:numId w:val="4"/>
        </w:numPr>
        <w:spacing w:line="276" w:lineRule="auto"/>
        <w:rPr>
          <w:sz w:val="26"/>
          <w:szCs w:val="26"/>
          <w:lang w:val="en-US"/>
        </w:rPr>
      </w:pPr>
      <w:r>
        <w:rPr>
          <w:sz w:val="26"/>
          <w:szCs w:val="26"/>
          <w:lang w:val="en-US"/>
        </w:rPr>
        <w:t>EN (Reset): Reset lại vi điều khiển</w:t>
      </w:r>
    </w:p>
    <w:p w14:paraId="67AF0623" w14:textId="0ED54CDD" w:rsidR="00F87819" w:rsidRDefault="00F87819">
      <w:pPr>
        <w:pStyle w:val="ListParagraph"/>
        <w:numPr>
          <w:ilvl w:val="0"/>
          <w:numId w:val="4"/>
        </w:numPr>
        <w:spacing w:line="276" w:lineRule="auto"/>
        <w:rPr>
          <w:sz w:val="26"/>
          <w:szCs w:val="26"/>
          <w:lang w:val="en-US"/>
        </w:rPr>
      </w:pPr>
      <w:r>
        <w:rPr>
          <w:sz w:val="26"/>
          <w:szCs w:val="26"/>
          <w:lang w:val="en-US"/>
        </w:rPr>
        <w:t>BOOT (IO0): Giữ để đưa ESP32 vào chế độ nạp chương trình</w:t>
      </w:r>
    </w:p>
    <w:p w14:paraId="19920D37" w14:textId="08F572FF" w:rsidR="00F87819" w:rsidRPr="00F87819" w:rsidRDefault="00F87819" w:rsidP="00F87819">
      <w:pPr>
        <w:spacing w:line="276" w:lineRule="auto"/>
        <w:ind w:left="720"/>
        <w:rPr>
          <w:b/>
          <w:bCs/>
          <w:sz w:val="26"/>
          <w:szCs w:val="26"/>
          <w:lang w:val="en-US"/>
        </w:rPr>
      </w:pPr>
      <w:r w:rsidRPr="00F87819">
        <w:rPr>
          <w:b/>
          <w:bCs/>
          <w:sz w:val="26"/>
          <w:szCs w:val="26"/>
          <w:lang w:val="en-US"/>
        </w:rPr>
        <w:t>Thạch anh (Crystal 40 MHz):</w:t>
      </w:r>
    </w:p>
    <w:p w14:paraId="5A5A299B" w14:textId="3948FCFE" w:rsidR="00F87819" w:rsidRDefault="00F87819">
      <w:pPr>
        <w:pStyle w:val="ListParagraph"/>
        <w:numPr>
          <w:ilvl w:val="0"/>
          <w:numId w:val="4"/>
        </w:numPr>
        <w:spacing w:line="276" w:lineRule="auto"/>
        <w:rPr>
          <w:sz w:val="26"/>
          <w:szCs w:val="26"/>
          <w:lang w:val="en-US"/>
        </w:rPr>
      </w:pPr>
      <w:r>
        <w:rPr>
          <w:sz w:val="26"/>
          <w:szCs w:val="26"/>
          <w:lang w:val="en-US"/>
        </w:rPr>
        <w:t>Tạo xung clock ổn định cho chip ESP32</w:t>
      </w:r>
    </w:p>
    <w:p w14:paraId="69AC1EF7" w14:textId="7956E2CB" w:rsidR="00F87819" w:rsidRPr="00F87819" w:rsidRDefault="00F87819" w:rsidP="00F87819">
      <w:pPr>
        <w:spacing w:line="276" w:lineRule="auto"/>
        <w:ind w:left="720"/>
        <w:rPr>
          <w:b/>
          <w:bCs/>
          <w:sz w:val="26"/>
          <w:szCs w:val="26"/>
          <w:lang w:val="en-US"/>
        </w:rPr>
      </w:pPr>
      <w:r w:rsidRPr="00F87819">
        <w:rPr>
          <w:b/>
          <w:bCs/>
          <w:sz w:val="26"/>
          <w:szCs w:val="26"/>
        </w:rPr>
        <w:lastRenderedPageBreak/>
        <w:t>LED chỉ thị (thường nối với GPIO2):</w:t>
      </w:r>
    </w:p>
    <w:p w14:paraId="0C3C476A" w14:textId="03F8ED9B" w:rsidR="00F87819" w:rsidRDefault="00F87819">
      <w:pPr>
        <w:pStyle w:val="ListParagraph"/>
        <w:numPr>
          <w:ilvl w:val="0"/>
          <w:numId w:val="4"/>
        </w:numPr>
        <w:spacing w:line="276" w:lineRule="auto"/>
        <w:rPr>
          <w:sz w:val="26"/>
          <w:szCs w:val="26"/>
          <w:lang w:val="en-US"/>
        </w:rPr>
      </w:pPr>
      <w:r w:rsidRPr="00F87819">
        <w:rPr>
          <w:sz w:val="26"/>
          <w:szCs w:val="26"/>
        </w:rPr>
        <w:t>Báo hiệu nguồn hoặc được dùng test xuất tín hiệu.</w:t>
      </w:r>
    </w:p>
    <w:p w14:paraId="0010AEB7" w14:textId="76430864" w:rsidR="00F87819" w:rsidRPr="00F87819" w:rsidRDefault="00F87819" w:rsidP="00F87819">
      <w:pPr>
        <w:spacing w:line="276" w:lineRule="auto"/>
        <w:ind w:left="720"/>
        <w:rPr>
          <w:b/>
          <w:bCs/>
          <w:sz w:val="26"/>
          <w:szCs w:val="26"/>
          <w:lang w:val="en-US"/>
        </w:rPr>
      </w:pPr>
      <w:r w:rsidRPr="00F87819">
        <w:rPr>
          <w:b/>
          <w:bCs/>
          <w:sz w:val="26"/>
          <w:szCs w:val="26"/>
        </w:rPr>
        <w:t>Hàng chân header (Male header pins):</w:t>
      </w:r>
    </w:p>
    <w:p w14:paraId="00129F11" w14:textId="381B9057" w:rsidR="00F87819" w:rsidRDefault="00F87819">
      <w:pPr>
        <w:pStyle w:val="ListParagraph"/>
        <w:numPr>
          <w:ilvl w:val="0"/>
          <w:numId w:val="4"/>
        </w:numPr>
        <w:spacing w:line="276" w:lineRule="auto"/>
        <w:rPr>
          <w:sz w:val="26"/>
          <w:szCs w:val="26"/>
          <w:lang w:val="en-US"/>
        </w:rPr>
      </w:pPr>
      <w:r w:rsidRPr="00F87819">
        <w:rPr>
          <w:sz w:val="26"/>
          <w:szCs w:val="26"/>
        </w:rPr>
        <w:t>Xuất các chân GPIO, nguồn (3.3V, 5V), GND để dễ dàng kết nối với breadboard hoặc module khác.</w:t>
      </w:r>
    </w:p>
    <w:p w14:paraId="17D9475A" w14:textId="5AEC28AE" w:rsidR="00F87819" w:rsidRPr="00F87819" w:rsidRDefault="00F87819" w:rsidP="00F87819">
      <w:pPr>
        <w:spacing w:line="276" w:lineRule="auto"/>
        <w:ind w:left="720"/>
        <w:rPr>
          <w:b/>
          <w:bCs/>
          <w:sz w:val="26"/>
          <w:szCs w:val="26"/>
          <w:lang w:val="en-US"/>
        </w:rPr>
      </w:pPr>
      <w:r w:rsidRPr="00F87819">
        <w:rPr>
          <w:b/>
          <w:bCs/>
          <w:sz w:val="26"/>
          <w:szCs w:val="26"/>
        </w:rPr>
        <w:t>Các tụ điện, điện trở dán (SMD):</w:t>
      </w:r>
    </w:p>
    <w:p w14:paraId="5F1AFE42" w14:textId="47F53947" w:rsidR="00F87819" w:rsidRPr="00F87819" w:rsidRDefault="00F87819">
      <w:pPr>
        <w:pStyle w:val="ListParagraph"/>
        <w:numPr>
          <w:ilvl w:val="0"/>
          <w:numId w:val="4"/>
        </w:numPr>
        <w:spacing w:line="276" w:lineRule="auto"/>
        <w:rPr>
          <w:sz w:val="26"/>
          <w:szCs w:val="26"/>
          <w:lang w:val="en-US"/>
        </w:rPr>
      </w:pPr>
      <w:r w:rsidRPr="00F87819">
        <w:rPr>
          <w:sz w:val="26"/>
          <w:szCs w:val="26"/>
        </w:rPr>
        <w:t>Dùng để lọc nhiễu, ổn định nguồn, kéo lên/kéo xuống cho các chân tín hiệu.</w:t>
      </w:r>
    </w:p>
    <w:p w14:paraId="19C71795" w14:textId="77777777" w:rsidR="0066020E" w:rsidRDefault="0066020E" w:rsidP="0066020E">
      <w:pPr>
        <w:spacing w:line="276" w:lineRule="auto"/>
        <w:ind w:left="360"/>
        <w:rPr>
          <w:sz w:val="26"/>
          <w:szCs w:val="26"/>
          <w:lang w:val="en-US"/>
        </w:rPr>
      </w:pPr>
    </w:p>
    <w:p w14:paraId="2A807EEF" w14:textId="0D0B78C1" w:rsidR="007071CB" w:rsidRDefault="007071CB" w:rsidP="007071CB">
      <w:pPr>
        <w:spacing w:line="276" w:lineRule="auto"/>
        <w:ind w:left="360"/>
        <w:jc w:val="center"/>
        <w:rPr>
          <w:sz w:val="26"/>
          <w:szCs w:val="26"/>
          <w:lang w:val="en-US"/>
        </w:rPr>
      </w:pPr>
      <w:r>
        <w:rPr>
          <w:rFonts w:ascii="SimSun" w:eastAsia="SimSun" w:hAnsi="SimSun" w:hint="eastAsia"/>
          <w:noProof/>
          <w:color w:val="000000"/>
          <w:bdr w:val="none" w:sz="0" w:space="0" w:color="auto" w:frame="1"/>
        </w:rPr>
        <w:drawing>
          <wp:inline distT="0" distB="0" distL="0" distR="0" wp14:anchorId="52731957" wp14:editId="3E886CED">
            <wp:extent cx="5495925" cy="3943350"/>
            <wp:effectExtent l="19050" t="19050" r="28575" b="19050"/>
            <wp:docPr id="97500139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5925" cy="3943350"/>
                    </a:xfrm>
                    <a:prstGeom prst="rect">
                      <a:avLst/>
                    </a:prstGeom>
                    <a:noFill/>
                    <a:ln>
                      <a:solidFill>
                        <a:schemeClr val="tx1"/>
                      </a:solidFill>
                    </a:ln>
                  </pic:spPr>
                </pic:pic>
              </a:graphicData>
            </a:graphic>
          </wp:inline>
        </w:drawing>
      </w:r>
    </w:p>
    <w:p w14:paraId="2DB70790" w14:textId="207350CA" w:rsidR="00D522AE" w:rsidRDefault="007071CB" w:rsidP="007071CB">
      <w:pPr>
        <w:spacing w:line="276" w:lineRule="auto"/>
        <w:ind w:left="360"/>
        <w:jc w:val="center"/>
        <w:rPr>
          <w:i/>
          <w:iCs/>
          <w:lang w:val="en-US"/>
        </w:rPr>
      </w:pPr>
      <w:r w:rsidRPr="007071CB">
        <w:rPr>
          <w:i/>
          <w:iCs/>
        </w:rPr>
        <w:t xml:space="preserve">Hình </w:t>
      </w:r>
      <w:r w:rsidR="00676E1A">
        <w:rPr>
          <w:i/>
          <w:iCs/>
          <w:lang w:val="en-US"/>
        </w:rPr>
        <w:t>2</w:t>
      </w:r>
      <w:r w:rsidRPr="007071CB">
        <w:rPr>
          <w:i/>
          <w:iCs/>
        </w:rPr>
        <w:t>: Sơ đồ chân ESP32 DEVKIT ver 36 chân</w:t>
      </w:r>
    </w:p>
    <w:p w14:paraId="4C27D41F" w14:textId="77777777" w:rsidR="00D522AE" w:rsidRPr="007071CB" w:rsidRDefault="00D522AE" w:rsidP="007071CB">
      <w:pPr>
        <w:spacing w:line="276" w:lineRule="auto"/>
        <w:ind w:left="360"/>
        <w:jc w:val="center"/>
        <w:rPr>
          <w:i/>
          <w:iCs/>
          <w:lang w:val="en-US"/>
        </w:rPr>
      </w:pPr>
    </w:p>
    <w:tbl>
      <w:tblPr>
        <w:tblStyle w:val="TableGrid"/>
        <w:tblW w:w="0" w:type="auto"/>
        <w:tblInd w:w="360" w:type="dxa"/>
        <w:tblLook w:val="04A0" w:firstRow="1" w:lastRow="0" w:firstColumn="1" w:lastColumn="0" w:noHBand="0" w:noVBand="1"/>
      </w:tblPr>
      <w:tblGrid>
        <w:gridCol w:w="1667"/>
        <w:gridCol w:w="3543"/>
        <w:gridCol w:w="3460"/>
      </w:tblGrid>
      <w:tr w:rsidR="007071CB" w14:paraId="45D5452A" w14:textId="77777777" w:rsidTr="005C6639">
        <w:tc>
          <w:tcPr>
            <w:tcW w:w="1917" w:type="dxa"/>
            <w:shd w:val="clear" w:color="auto" w:fill="C6D9F1" w:themeFill="text2" w:themeFillTint="33"/>
            <w:vAlign w:val="center"/>
          </w:tcPr>
          <w:p w14:paraId="5016A4D8" w14:textId="0773A5D6" w:rsidR="007071CB" w:rsidRPr="007071CB" w:rsidRDefault="007071CB" w:rsidP="0064571B">
            <w:pPr>
              <w:spacing w:line="360" w:lineRule="auto"/>
              <w:jc w:val="center"/>
              <w:rPr>
                <w:b/>
                <w:bCs/>
                <w:sz w:val="26"/>
                <w:szCs w:val="26"/>
                <w:lang w:val="en-US"/>
              </w:rPr>
            </w:pPr>
            <w:r w:rsidRPr="007071CB">
              <w:rPr>
                <w:b/>
                <w:bCs/>
                <w:sz w:val="26"/>
                <w:szCs w:val="26"/>
                <w:lang w:val="en-US"/>
              </w:rPr>
              <w:t>Chân GPIO</w:t>
            </w:r>
          </w:p>
        </w:tc>
        <w:tc>
          <w:tcPr>
            <w:tcW w:w="3774" w:type="dxa"/>
            <w:shd w:val="clear" w:color="auto" w:fill="C6D9F1" w:themeFill="text2" w:themeFillTint="33"/>
            <w:vAlign w:val="bottom"/>
          </w:tcPr>
          <w:p w14:paraId="0FBEE57D" w14:textId="4DB335B8" w:rsidR="007071CB" w:rsidRPr="007071CB" w:rsidRDefault="007071CB" w:rsidP="0064571B">
            <w:pPr>
              <w:spacing w:line="360" w:lineRule="auto"/>
              <w:jc w:val="center"/>
              <w:rPr>
                <w:b/>
                <w:bCs/>
                <w:sz w:val="26"/>
                <w:szCs w:val="26"/>
                <w:lang w:val="en-US"/>
              </w:rPr>
            </w:pPr>
            <w:r w:rsidRPr="007071CB">
              <w:rPr>
                <w:b/>
                <w:bCs/>
                <w:sz w:val="26"/>
                <w:szCs w:val="26"/>
                <w:lang w:val="en-US"/>
              </w:rPr>
              <w:t>Chức năng chính</w:t>
            </w:r>
          </w:p>
        </w:tc>
        <w:tc>
          <w:tcPr>
            <w:tcW w:w="4425" w:type="dxa"/>
            <w:shd w:val="clear" w:color="auto" w:fill="C6D9F1" w:themeFill="text2" w:themeFillTint="33"/>
            <w:vAlign w:val="bottom"/>
          </w:tcPr>
          <w:p w14:paraId="297698EB" w14:textId="6D1B7705" w:rsidR="007071CB" w:rsidRPr="007071CB" w:rsidRDefault="007071CB" w:rsidP="0064571B">
            <w:pPr>
              <w:spacing w:line="360" w:lineRule="auto"/>
              <w:jc w:val="center"/>
              <w:rPr>
                <w:b/>
                <w:bCs/>
                <w:sz w:val="26"/>
                <w:szCs w:val="26"/>
                <w:lang w:val="en-US"/>
              </w:rPr>
            </w:pPr>
            <w:r w:rsidRPr="007071CB">
              <w:rPr>
                <w:b/>
                <w:bCs/>
                <w:sz w:val="26"/>
                <w:szCs w:val="26"/>
                <w:lang w:val="en-US"/>
              </w:rPr>
              <w:t>Ghi chú đặc biệt</w:t>
            </w:r>
          </w:p>
        </w:tc>
      </w:tr>
      <w:tr w:rsidR="007071CB" w14:paraId="20EA4D09" w14:textId="77777777" w:rsidTr="0064571B">
        <w:tc>
          <w:tcPr>
            <w:tcW w:w="1917" w:type="dxa"/>
            <w:vAlign w:val="center"/>
          </w:tcPr>
          <w:p w14:paraId="122CBD7A" w14:textId="316C20AB" w:rsidR="007071CB" w:rsidRPr="007071CB" w:rsidRDefault="007071CB" w:rsidP="007071CB">
            <w:pPr>
              <w:spacing w:line="360" w:lineRule="auto"/>
              <w:rPr>
                <w:sz w:val="26"/>
                <w:szCs w:val="26"/>
                <w:lang w:val="en-US"/>
              </w:rPr>
            </w:pPr>
            <w:r w:rsidRPr="007071CB">
              <w:rPr>
                <w:sz w:val="26"/>
                <w:szCs w:val="26"/>
                <w:lang w:val="en-US"/>
              </w:rPr>
              <w:t>VIN (5V)</w:t>
            </w:r>
          </w:p>
        </w:tc>
        <w:tc>
          <w:tcPr>
            <w:tcW w:w="3774" w:type="dxa"/>
            <w:vAlign w:val="center"/>
          </w:tcPr>
          <w:p w14:paraId="596DA8EA" w14:textId="44F4B9F1" w:rsidR="007071CB" w:rsidRPr="007071CB" w:rsidRDefault="007071CB" w:rsidP="007071CB">
            <w:pPr>
              <w:spacing w:line="360" w:lineRule="auto"/>
              <w:rPr>
                <w:sz w:val="26"/>
                <w:szCs w:val="26"/>
                <w:lang w:val="en-US"/>
              </w:rPr>
            </w:pPr>
            <w:r w:rsidRPr="007071CB">
              <w:rPr>
                <w:sz w:val="26"/>
                <w:szCs w:val="26"/>
                <w:lang w:val="en-US"/>
              </w:rPr>
              <w:t>Cấp nguồn 5V từ USB hoặc ngoài</w:t>
            </w:r>
          </w:p>
        </w:tc>
        <w:tc>
          <w:tcPr>
            <w:tcW w:w="4425" w:type="dxa"/>
            <w:vAlign w:val="center"/>
          </w:tcPr>
          <w:p w14:paraId="5EF610AB" w14:textId="77777777" w:rsidR="007071CB" w:rsidRPr="007071CB" w:rsidRDefault="007071CB" w:rsidP="007071CB">
            <w:pPr>
              <w:spacing w:line="360" w:lineRule="auto"/>
              <w:rPr>
                <w:sz w:val="26"/>
                <w:szCs w:val="26"/>
                <w:lang w:val="en-US"/>
              </w:rPr>
            </w:pPr>
          </w:p>
        </w:tc>
      </w:tr>
      <w:tr w:rsidR="007071CB" w14:paraId="4B20E7BD" w14:textId="77777777" w:rsidTr="0064571B">
        <w:tc>
          <w:tcPr>
            <w:tcW w:w="1917" w:type="dxa"/>
            <w:vAlign w:val="center"/>
          </w:tcPr>
          <w:p w14:paraId="64ABEE75" w14:textId="150C0B8D" w:rsidR="007071CB" w:rsidRPr="007071CB" w:rsidRDefault="007071CB" w:rsidP="007071CB">
            <w:pPr>
              <w:spacing w:line="360" w:lineRule="auto"/>
              <w:rPr>
                <w:sz w:val="26"/>
                <w:szCs w:val="26"/>
                <w:lang w:val="en-US"/>
              </w:rPr>
            </w:pPr>
            <w:r w:rsidRPr="007071CB">
              <w:rPr>
                <w:sz w:val="26"/>
                <w:szCs w:val="26"/>
                <w:lang w:val="en-US"/>
              </w:rPr>
              <w:t>3V3</w:t>
            </w:r>
          </w:p>
        </w:tc>
        <w:tc>
          <w:tcPr>
            <w:tcW w:w="3774" w:type="dxa"/>
            <w:vAlign w:val="center"/>
          </w:tcPr>
          <w:p w14:paraId="32E7E635" w14:textId="720CE376" w:rsidR="007071CB" w:rsidRPr="007071CB" w:rsidRDefault="007071CB" w:rsidP="007071CB">
            <w:pPr>
              <w:spacing w:line="360" w:lineRule="auto"/>
              <w:rPr>
                <w:sz w:val="26"/>
                <w:szCs w:val="26"/>
                <w:lang w:val="en-US"/>
              </w:rPr>
            </w:pPr>
            <w:r w:rsidRPr="007071CB">
              <w:rPr>
                <w:sz w:val="26"/>
                <w:szCs w:val="26"/>
                <w:lang w:val="en-US"/>
              </w:rPr>
              <w:t>Nguồn 3.3V từ ổn áp</w:t>
            </w:r>
          </w:p>
        </w:tc>
        <w:tc>
          <w:tcPr>
            <w:tcW w:w="4425" w:type="dxa"/>
            <w:vAlign w:val="center"/>
          </w:tcPr>
          <w:p w14:paraId="057741B8" w14:textId="77777777" w:rsidR="007071CB" w:rsidRPr="007071CB" w:rsidRDefault="007071CB" w:rsidP="007071CB">
            <w:pPr>
              <w:spacing w:line="360" w:lineRule="auto"/>
              <w:rPr>
                <w:sz w:val="26"/>
                <w:szCs w:val="26"/>
                <w:lang w:val="en-US"/>
              </w:rPr>
            </w:pPr>
          </w:p>
        </w:tc>
      </w:tr>
      <w:tr w:rsidR="007071CB" w14:paraId="50D3B58D" w14:textId="77777777" w:rsidTr="0064571B">
        <w:tc>
          <w:tcPr>
            <w:tcW w:w="1917" w:type="dxa"/>
            <w:vAlign w:val="center"/>
          </w:tcPr>
          <w:p w14:paraId="53FBB836" w14:textId="191D9DE4" w:rsidR="007071CB" w:rsidRPr="007071CB" w:rsidRDefault="007071CB" w:rsidP="007071CB">
            <w:pPr>
              <w:spacing w:line="360" w:lineRule="auto"/>
              <w:rPr>
                <w:sz w:val="26"/>
                <w:szCs w:val="26"/>
                <w:lang w:val="en-US"/>
              </w:rPr>
            </w:pPr>
            <w:r w:rsidRPr="007071CB">
              <w:rPr>
                <w:sz w:val="26"/>
                <w:szCs w:val="26"/>
                <w:lang w:val="en-US"/>
              </w:rPr>
              <w:t>GND</w:t>
            </w:r>
          </w:p>
        </w:tc>
        <w:tc>
          <w:tcPr>
            <w:tcW w:w="3774" w:type="dxa"/>
            <w:vAlign w:val="center"/>
          </w:tcPr>
          <w:p w14:paraId="7AD6D12C" w14:textId="59B6DAE6" w:rsidR="007071CB" w:rsidRPr="007071CB" w:rsidRDefault="007071CB" w:rsidP="007071CB">
            <w:pPr>
              <w:spacing w:line="360" w:lineRule="auto"/>
              <w:rPr>
                <w:sz w:val="26"/>
                <w:szCs w:val="26"/>
                <w:lang w:val="en-US"/>
              </w:rPr>
            </w:pPr>
            <w:r w:rsidRPr="007071CB">
              <w:rPr>
                <w:sz w:val="26"/>
                <w:szCs w:val="26"/>
                <w:lang w:val="en-US"/>
              </w:rPr>
              <w:t>Mass (Ground)</w:t>
            </w:r>
          </w:p>
        </w:tc>
        <w:tc>
          <w:tcPr>
            <w:tcW w:w="4425" w:type="dxa"/>
            <w:vAlign w:val="center"/>
          </w:tcPr>
          <w:p w14:paraId="1E2371DC" w14:textId="77777777" w:rsidR="007071CB" w:rsidRPr="007071CB" w:rsidRDefault="007071CB" w:rsidP="007071CB">
            <w:pPr>
              <w:spacing w:line="360" w:lineRule="auto"/>
              <w:rPr>
                <w:sz w:val="26"/>
                <w:szCs w:val="26"/>
                <w:lang w:val="en-US"/>
              </w:rPr>
            </w:pPr>
          </w:p>
        </w:tc>
      </w:tr>
      <w:tr w:rsidR="007071CB" w14:paraId="4B5B6D6A" w14:textId="77777777" w:rsidTr="0064571B">
        <w:tc>
          <w:tcPr>
            <w:tcW w:w="1917" w:type="dxa"/>
            <w:vAlign w:val="center"/>
          </w:tcPr>
          <w:p w14:paraId="6C877F27" w14:textId="37D070B1" w:rsidR="007071CB" w:rsidRPr="007071CB" w:rsidRDefault="007071CB" w:rsidP="007071CB">
            <w:pPr>
              <w:spacing w:line="360" w:lineRule="auto"/>
              <w:rPr>
                <w:sz w:val="26"/>
                <w:szCs w:val="26"/>
                <w:lang w:val="en-US"/>
              </w:rPr>
            </w:pPr>
            <w:r w:rsidRPr="007071CB">
              <w:rPr>
                <w:sz w:val="26"/>
                <w:szCs w:val="26"/>
                <w:lang w:val="en-US"/>
              </w:rPr>
              <w:t>EN</w:t>
            </w:r>
          </w:p>
        </w:tc>
        <w:tc>
          <w:tcPr>
            <w:tcW w:w="3774" w:type="dxa"/>
            <w:vAlign w:val="center"/>
          </w:tcPr>
          <w:p w14:paraId="2525E2A5" w14:textId="28546571" w:rsidR="007071CB" w:rsidRPr="007071CB" w:rsidRDefault="007071CB" w:rsidP="007071CB">
            <w:pPr>
              <w:spacing w:line="360" w:lineRule="auto"/>
              <w:rPr>
                <w:sz w:val="26"/>
                <w:szCs w:val="26"/>
                <w:lang w:val="en-US"/>
              </w:rPr>
            </w:pPr>
            <w:r w:rsidRPr="007071CB">
              <w:rPr>
                <w:sz w:val="26"/>
                <w:szCs w:val="26"/>
                <w:lang w:val="en-US"/>
              </w:rPr>
              <w:t>Reset (Enable)</w:t>
            </w:r>
          </w:p>
        </w:tc>
        <w:tc>
          <w:tcPr>
            <w:tcW w:w="4425" w:type="dxa"/>
            <w:vAlign w:val="center"/>
          </w:tcPr>
          <w:p w14:paraId="3974A7F0" w14:textId="27BFCF6F" w:rsidR="007071CB" w:rsidRPr="007071CB" w:rsidRDefault="007071CB" w:rsidP="007071CB">
            <w:pPr>
              <w:spacing w:line="360" w:lineRule="auto"/>
              <w:rPr>
                <w:sz w:val="26"/>
                <w:szCs w:val="26"/>
                <w:lang w:val="en-US"/>
              </w:rPr>
            </w:pPr>
            <w:r w:rsidRPr="007071CB">
              <w:rPr>
                <w:sz w:val="26"/>
                <w:szCs w:val="26"/>
                <w:lang w:val="en-US"/>
              </w:rPr>
              <w:t>Kéo xuống GND để reset chip</w:t>
            </w:r>
          </w:p>
        </w:tc>
      </w:tr>
      <w:tr w:rsidR="007071CB" w14:paraId="4B0F8132" w14:textId="77777777" w:rsidTr="0064571B">
        <w:tc>
          <w:tcPr>
            <w:tcW w:w="1917" w:type="dxa"/>
            <w:vAlign w:val="center"/>
          </w:tcPr>
          <w:p w14:paraId="60EBFAA0" w14:textId="69AE106C" w:rsidR="007071CB" w:rsidRPr="007071CB" w:rsidRDefault="007071CB" w:rsidP="007071CB">
            <w:pPr>
              <w:spacing w:line="360" w:lineRule="auto"/>
              <w:rPr>
                <w:sz w:val="26"/>
                <w:szCs w:val="26"/>
                <w:lang w:val="en-US"/>
              </w:rPr>
            </w:pPr>
            <w:r w:rsidRPr="007071CB">
              <w:rPr>
                <w:sz w:val="26"/>
                <w:szCs w:val="26"/>
                <w:lang w:val="en-US"/>
              </w:rPr>
              <w:t>GPIO0</w:t>
            </w:r>
          </w:p>
        </w:tc>
        <w:tc>
          <w:tcPr>
            <w:tcW w:w="3774" w:type="dxa"/>
            <w:vAlign w:val="center"/>
          </w:tcPr>
          <w:p w14:paraId="57FABFBD" w14:textId="353B62FF" w:rsidR="007071CB" w:rsidRPr="007071CB" w:rsidRDefault="007071CB" w:rsidP="007071CB">
            <w:pPr>
              <w:spacing w:line="360" w:lineRule="auto"/>
              <w:rPr>
                <w:sz w:val="26"/>
                <w:szCs w:val="26"/>
                <w:lang w:val="en-US"/>
              </w:rPr>
            </w:pPr>
            <w:r w:rsidRPr="007071CB">
              <w:rPr>
                <w:sz w:val="26"/>
                <w:szCs w:val="26"/>
                <w:lang w:val="en-US"/>
              </w:rPr>
              <w:t>ADC2_CH1, Touch0</w:t>
            </w:r>
          </w:p>
        </w:tc>
        <w:tc>
          <w:tcPr>
            <w:tcW w:w="4425" w:type="dxa"/>
            <w:vAlign w:val="center"/>
          </w:tcPr>
          <w:p w14:paraId="499A99EA" w14:textId="125A89E0" w:rsidR="007071CB" w:rsidRPr="007071CB" w:rsidRDefault="007071CB" w:rsidP="007071CB">
            <w:pPr>
              <w:spacing w:line="360" w:lineRule="auto"/>
              <w:rPr>
                <w:sz w:val="26"/>
                <w:szCs w:val="26"/>
                <w:lang w:val="en-US"/>
              </w:rPr>
            </w:pPr>
            <w:r w:rsidRPr="007071CB">
              <w:rPr>
                <w:sz w:val="26"/>
                <w:szCs w:val="26"/>
                <w:lang w:val="en-US"/>
              </w:rPr>
              <w:t>Dùng BOOT mode, cẩn thận khi sử dụng</w:t>
            </w:r>
          </w:p>
        </w:tc>
      </w:tr>
      <w:tr w:rsidR="007071CB" w14:paraId="1A4CE08C" w14:textId="77777777" w:rsidTr="0064571B">
        <w:tc>
          <w:tcPr>
            <w:tcW w:w="1917" w:type="dxa"/>
            <w:vAlign w:val="center"/>
          </w:tcPr>
          <w:p w14:paraId="2F75CF7F" w14:textId="5E5C00C5" w:rsidR="007071CB" w:rsidRPr="007071CB" w:rsidRDefault="007071CB" w:rsidP="007071CB">
            <w:pPr>
              <w:spacing w:line="360" w:lineRule="auto"/>
              <w:rPr>
                <w:sz w:val="26"/>
                <w:szCs w:val="26"/>
                <w:lang w:val="en-US"/>
              </w:rPr>
            </w:pPr>
            <w:r w:rsidRPr="007071CB">
              <w:rPr>
                <w:sz w:val="26"/>
                <w:szCs w:val="26"/>
                <w:lang w:val="en-US"/>
              </w:rPr>
              <w:t>GPIO1 (TX0)</w:t>
            </w:r>
          </w:p>
        </w:tc>
        <w:tc>
          <w:tcPr>
            <w:tcW w:w="3774" w:type="dxa"/>
            <w:vAlign w:val="center"/>
          </w:tcPr>
          <w:p w14:paraId="55A5FF78" w14:textId="6D43D75D" w:rsidR="007071CB" w:rsidRPr="007071CB" w:rsidRDefault="007071CB" w:rsidP="007071CB">
            <w:pPr>
              <w:spacing w:line="360" w:lineRule="auto"/>
              <w:rPr>
                <w:sz w:val="26"/>
                <w:szCs w:val="26"/>
                <w:lang w:val="en-US"/>
              </w:rPr>
            </w:pPr>
            <w:r w:rsidRPr="007071CB">
              <w:rPr>
                <w:sz w:val="26"/>
                <w:szCs w:val="26"/>
                <w:lang w:val="en-US"/>
              </w:rPr>
              <w:t>UART0 TX</w:t>
            </w:r>
          </w:p>
        </w:tc>
        <w:tc>
          <w:tcPr>
            <w:tcW w:w="4425" w:type="dxa"/>
            <w:vAlign w:val="center"/>
          </w:tcPr>
          <w:p w14:paraId="5C46919B" w14:textId="1128A78D" w:rsidR="007071CB" w:rsidRPr="007071CB" w:rsidRDefault="007071CB" w:rsidP="007071CB">
            <w:pPr>
              <w:spacing w:line="360" w:lineRule="auto"/>
              <w:rPr>
                <w:sz w:val="26"/>
                <w:szCs w:val="26"/>
                <w:lang w:val="en-US"/>
              </w:rPr>
            </w:pPr>
            <w:r w:rsidRPr="007071CB">
              <w:rPr>
                <w:sz w:val="26"/>
                <w:szCs w:val="26"/>
                <w:lang w:val="en-US"/>
              </w:rPr>
              <w:t>Dùng cho USB nạp code</w:t>
            </w:r>
          </w:p>
        </w:tc>
      </w:tr>
      <w:tr w:rsidR="007071CB" w14:paraId="38D99EDC" w14:textId="77777777" w:rsidTr="0064571B">
        <w:tc>
          <w:tcPr>
            <w:tcW w:w="1917" w:type="dxa"/>
            <w:vAlign w:val="center"/>
          </w:tcPr>
          <w:p w14:paraId="6D8FB9D4" w14:textId="316A6F02" w:rsidR="007071CB" w:rsidRPr="007071CB" w:rsidRDefault="007071CB" w:rsidP="007071CB">
            <w:pPr>
              <w:spacing w:line="360" w:lineRule="auto"/>
              <w:rPr>
                <w:sz w:val="26"/>
                <w:szCs w:val="26"/>
                <w:lang w:val="en-US"/>
              </w:rPr>
            </w:pPr>
            <w:r w:rsidRPr="007071CB">
              <w:rPr>
                <w:sz w:val="26"/>
                <w:szCs w:val="26"/>
                <w:lang w:val="en-US"/>
              </w:rPr>
              <w:lastRenderedPageBreak/>
              <w:t>GPIO2</w:t>
            </w:r>
          </w:p>
        </w:tc>
        <w:tc>
          <w:tcPr>
            <w:tcW w:w="3774" w:type="dxa"/>
            <w:vAlign w:val="center"/>
          </w:tcPr>
          <w:p w14:paraId="3DD8E431" w14:textId="5B316BC7" w:rsidR="007071CB" w:rsidRPr="007071CB" w:rsidRDefault="007071CB" w:rsidP="007071CB">
            <w:pPr>
              <w:spacing w:line="360" w:lineRule="auto"/>
              <w:rPr>
                <w:sz w:val="26"/>
                <w:szCs w:val="26"/>
                <w:lang w:val="en-US"/>
              </w:rPr>
            </w:pPr>
            <w:r w:rsidRPr="007071CB">
              <w:rPr>
                <w:sz w:val="26"/>
                <w:szCs w:val="26"/>
                <w:lang w:val="en-US"/>
              </w:rPr>
              <w:t>ADC2_CH2, Touch2</w:t>
            </w:r>
          </w:p>
        </w:tc>
        <w:tc>
          <w:tcPr>
            <w:tcW w:w="4425" w:type="dxa"/>
            <w:vAlign w:val="center"/>
          </w:tcPr>
          <w:p w14:paraId="44B6EE1D" w14:textId="12009926" w:rsidR="007071CB" w:rsidRPr="007071CB" w:rsidRDefault="007071CB" w:rsidP="007071CB">
            <w:pPr>
              <w:spacing w:line="360" w:lineRule="auto"/>
              <w:rPr>
                <w:sz w:val="26"/>
                <w:szCs w:val="26"/>
                <w:lang w:val="en-US"/>
              </w:rPr>
            </w:pPr>
            <w:r w:rsidRPr="007071CB">
              <w:rPr>
                <w:sz w:val="26"/>
                <w:szCs w:val="26"/>
                <w:lang w:val="en-US"/>
              </w:rPr>
              <w:t>Ảnh hưởng boot, nên tránh kéo xuống GND</w:t>
            </w:r>
          </w:p>
        </w:tc>
      </w:tr>
      <w:tr w:rsidR="007071CB" w14:paraId="05462441" w14:textId="77777777" w:rsidTr="0064571B">
        <w:tc>
          <w:tcPr>
            <w:tcW w:w="1917" w:type="dxa"/>
            <w:vAlign w:val="center"/>
          </w:tcPr>
          <w:p w14:paraId="0EFA8D4A" w14:textId="3BFFF0D7" w:rsidR="007071CB" w:rsidRPr="007071CB" w:rsidRDefault="007071CB" w:rsidP="007071CB">
            <w:pPr>
              <w:spacing w:line="360" w:lineRule="auto"/>
              <w:rPr>
                <w:sz w:val="26"/>
                <w:szCs w:val="26"/>
                <w:lang w:val="en-US"/>
              </w:rPr>
            </w:pPr>
            <w:r w:rsidRPr="007071CB">
              <w:rPr>
                <w:color w:val="000000"/>
                <w:sz w:val="26"/>
                <w:szCs w:val="26"/>
              </w:rPr>
              <w:t>GPIO3 (RX0)</w:t>
            </w:r>
          </w:p>
        </w:tc>
        <w:tc>
          <w:tcPr>
            <w:tcW w:w="3774" w:type="dxa"/>
            <w:vAlign w:val="center"/>
          </w:tcPr>
          <w:p w14:paraId="3D0B04A2" w14:textId="64C73E1F" w:rsidR="007071CB" w:rsidRPr="007071CB" w:rsidRDefault="007071CB" w:rsidP="007071CB">
            <w:pPr>
              <w:spacing w:line="360" w:lineRule="auto"/>
              <w:rPr>
                <w:sz w:val="26"/>
                <w:szCs w:val="26"/>
                <w:lang w:val="en-US"/>
              </w:rPr>
            </w:pPr>
            <w:r w:rsidRPr="007071CB">
              <w:rPr>
                <w:color w:val="000000"/>
                <w:sz w:val="26"/>
                <w:szCs w:val="26"/>
              </w:rPr>
              <w:t>UART0 RX</w:t>
            </w:r>
          </w:p>
        </w:tc>
        <w:tc>
          <w:tcPr>
            <w:tcW w:w="4425" w:type="dxa"/>
            <w:vAlign w:val="center"/>
          </w:tcPr>
          <w:p w14:paraId="6ABD8FE5" w14:textId="4AA7192E" w:rsidR="007071CB" w:rsidRPr="007071CB" w:rsidRDefault="007071CB" w:rsidP="007071CB">
            <w:pPr>
              <w:spacing w:line="360" w:lineRule="auto"/>
              <w:rPr>
                <w:sz w:val="26"/>
                <w:szCs w:val="26"/>
                <w:lang w:val="en-US"/>
              </w:rPr>
            </w:pPr>
            <w:r w:rsidRPr="007071CB">
              <w:rPr>
                <w:color w:val="000000"/>
                <w:sz w:val="26"/>
                <w:szCs w:val="26"/>
              </w:rPr>
              <w:t>Dùng cho USB nạp code</w:t>
            </w:r>
          </w:p>
        </w:tc>
      </w:tr>
      <w:tr w:rsidR="007071CB" w14:paraId="0E0A2CAF" w14:textId="77777777" w:rsidTr="0064571B">
        <w:tc>
          <w:tcPr>
            <w:tcW w:w="1917" w:type="dxa"/>
            <w:vAlign w:val="center"/>
          </w:tcPr>
          <w:p w14:paraId="4FCDDEDB" w14:textId="077DE576" w:rsidR="007071CB" w:rsidRPr="007071CB" w:rsidRDefault="007071CB" w:rsidP="007071CB">
            <w:pPr>
              <w:spacing w:line="360" w:lineRule="auto"/>
              <w:rPr>
                <w:sz w:val="26"/>
                <w:szCs w:val="26"/>
                <w:lang w:val="en-US"/>
              </w:rPr>
            </w:pPr>
            <w:r w:rsidRPr="007071CB">
              <w:rPr>
                <w:color w:val="000000"/>
                <w:sz w:val="26"/>
                <w:szCs w:val="26"/>
              </w:rPr>
              <w:t>GPIO4</w:t>
            </w:r>
          </w:p>
        </w:tc>
        <w:tc>
          <w:tcPr>
            <w:tcW w:w="3774" w:type="dxa"/>
            <w:vAlign w:val="center"/>
          </w:tcPr>
          <w:p w14:paraId="27EB53A6" w14:textId="03D89AFD" w:rsidR="007071CB" w:rsidRPr="007071CB" w:rsidRDefault="007071CB" w:rsidP="007071CB">
            <w:pPr>
              <w:spacing w:line="360" w:lineRule="auto"/>
              <w:rPr>
                <w:sz w:val="26"/>
                <w:szCs w:val="26"/>
                <w:lang w:val="en-US"/>
              </w:rPr>
            </w:pPr>
            <w:r w:rsidRPr="007071CB">
              <w:rPr>
                <w:color w:val="000000"/>
                <w:sz w:val="26"/>
                <w:szCs w:val="26"/>
              </w:rPr>
              <w:t>ADC2_CH0, Touch4</w:t>
            </w:r>
          </w:p>
        </w:tc>
        <w:tc>
          <w:tcPr>
            <w:tcW w:w="4425" w:type="dxa"/>
            <w:vAlign w:val="center"/>
          </w:tcPr>
          <w:p w14:paraId="09F4C3DA" w14:textId="27BE9B73" w:rsidR="007071CB" w:rsidRPr="007071CB" w:rsidRDefault="007071CB" w:rsidP="007071CB">
            <w:pPr>
              <w:spacing w:line="360" w:lineRule="auto"/>
              <w:rPr>
                <w:sz w:val="26"/>
                <w:szCs w:val="26"/>
                <w:lang w:val="en-US"/>
              </w:rPr>
            </w:pPr>
            <w:r w:rsidRPr="007071CB">
              <w:rPr>
                <w:color w:val="000000"/>
                <w:sz w:val="26"/>
                <w:szCs w:val="26"/>
              </w:rPr>
              <w:t>GPIO đa năng</w:t>
            </w:r>
          </w:p>
        </w:tc>
      </w:tr>
      <w:tr w:rsidR="007071CB" w14:paraId="59FD99BE" w14:textId="77777777" w:rsidTr="0064571B">
        <w:tc>
          <w:tcPr>
            <w:tcW w:w="1917" w:type="dxa"/>
            <w:vAlign w:val="center"/>
          </w:tcPr>
          <w:p w14:paraId="425D5FD7" w14:textId="565E65D0" w:rsidR="007071CB" w:rsidRPr="007071CB" w:rsidRDefault="007071CB" w:rsidP="007071CB">
            <w:pPr>
              <w:spacing w:line="360" w:lineRule="auto"/>
              <w:rPr>
                <w:sz w:val="26"/>
                <w:szCs w:val="26"/>
                <w:lang w:val="en-US"/>
              </w:rPr>
            </w:pPr>
            <w:r w:rsidRPr="007071CB">
              <w:rPr>
                <w:color w:val="000000"/>
                <w:sz w:val="26"/>
                <w:szCs w:val="26"/>
              </w:rPr>
              <w:t>GPIO5</w:t>
            </w:r>
          </w:p>
        </w:tc>
        <w:tc>
          <w:tcPr>
            <w:tcW w:w="3774" w:type="dxa"/>
            <w:vAlign w:val="center"/>
          </w:tcPr>
          <w:p w14:paraId="13329878" w14:textId="7E74D0FF" w:rsidR="007071CB" w:rsidRPr="007071CB" w:rsidRDefault="007071CB" w:rsidP="007071CB">
            <w:pPr>
              <w:spacing w:line="360" w:lineRule="auto"/>
              <w:rPr>
                <w:sz w:val="26"/>
                <w:szCs w:val="26"/>
                <w:lang w:val="en-US"/>
              </w:rPr>
            </w:pPr>
            <w:r w:rsidRPr="007071CB">
              <w:rPr>
                <w:color w:val="000000"/>
                <w:sz w:val="26"/>
                <w:szCs w:val="26"/>
              </w:rPr>
              <w:t>VSPI CS</w:t>
            </w:r>
          </w:p>
        </w:tc>
        <w:tc>
          <w:tcPr>
            <w:tcW w:w="4425" w:type="dxa"/>
            <w:vAlign w:val="center"/>
          </w:tcPr>
          <w:p w14:paraId="170FF383" w14:textId="6282D12D" w:rsidR="007071CB" w:rsidRPr="007071CB" w:rsidRDefault="007071CB" w:rsidP="007071CB">
            <w:pPr>
              <w:spacing w:line="360" w:lineRule="auto"/>
              <w:rPr>
                <w:sz w:val="26"/>
                <w:szCs w:val="26"/>
                <w:lang w:val="en-US"/>
              </w:rPr>
            </w:pPr>
            <w:r w:rsidRPr="007071CB">
              <w:rPr>
                <w:color w:val="000000"/>
                <w:sz w:val="26"/>
                <w:szCs w:val="26"/>
              </w:rPr>
              <w:t>GPIO đa năng</w:t>
            </w:r>
          </w:p>
        </w:tc>
      </w:tr>
      <w:tr w:rsidR="007071CB" w14:paraId="36C5D7CB" w14:textId="77777777" w:rsidTr="0064571B">
        <w:tc>
          <w:tcPr>
            <w:tcW w:w="1917" w:type="dxa"/>
            <w:vAlign w:val="center"/>
          </w:tcPr>
          <w:p w14:paraId="77573AE0" w14:textId="4F9FA601" w:rsidR="007071CB" w:rsidRPr="007071CB" w:rsidRDefault="007071CB" w:rsidP="007071CB">
            <w:pPr>
              <w:spacing w:line="360" w:lineRule="auto"/>
              <w:rPr>
                <w:sz w:val="26"/>
                <w:szCs w:val="26"/>
                <w:lang w:val="en-US"/>
              </w:rPr>
            </w:pPr>
            <w:r w:rsidRPr="007071CB">
              <w:rPr>
                <w:color w:val="000000"/>
                <w:sz w:val="26"/>
                <w:szCs w:val="26"/>
              </w:rPr>
              <w:t>GPIO6 – 11</w:t>
            </w:r>
          </w:p>
        </w:tc>
        <w:tc>
          <w:tcPr>
            <w:tcW w:w="3774" w:type="dxa"/>
            <w:vAlign w:val="center"/>
          </w:tcPr>
          <w:p w14:paraId="687AA66C" w14:textId="3AB05B77" w:rsidR="007071CB" w:rsidRPr="007071CB" w:rsidRDefault="007071CB" w:rsidP="007071CB">
            <w:pPr>
              <w:spacing w:line="360" w:lineRule="auto"/>
              <w:rPr>
                <w:sz w:val="26"/>
                <w:szCs w:val="26"/>
                <w:lang w:val="en-US"/>
              </w:rPr>
            </w:pPr>
            <w:r w:rsidRPr="007071CB">
              <w:rPr>
                <w:color w:val="000000"/>
                <w:sz w:val="26"/>
                <w:szCs w:val="26"/>
              </w:rPr>
              <w:t>Kết nối Flash</w:t>
            </w:r>
          </w:p>
        </w:tc>
        <w:tc>
          <w:tcPr>
            <w:tcW w:w="4425" w:type="dxa"/>
            <w:vAlign w:val="center"/>
          </w:tcPr>
          <w:p w14:paraId="444F7199" w14:textId="1AB1BBAD" w:rsidR="007071CB" w:rsidRPr="007071CB" w:rsidRDefault="007071CB" w:rsidP="007071CB">
            <w:pPr>
              <w:spacing w:line="360" w:lineRule="auto"/>
              <w:rPr>
                <w:sz w:val="26"/>
                <w:szCs w:val="26"/>
                <w:lang w:val="en-US"/>
              </w:rPr>
            </w:pPr>
            <w:r w:rsidRPr="007071CB">
              <w:rPr>
                <w:color w:val="000000"/>
                <w:sz w:val="26"/>
                <w:szCs w:val="26"/>
              </w:rPr>
              <w:t xml:space="preserve"> Không dùng</w:t>
            </w:r>
          </w:p>
        </w:tc>
      </w:tr>
      <w:tr w:rsidR="007071CB" w:rsidRPr="007071CB" w14:paraId="4AED04E4" w14:textId="77777777" w:rsidTr="0064571B">
        <w:tc>
          <w:tcPr>
            <w:tcW w:w="0" w:type="auto"/>
            <w:vAlign w:val="center"/>
            <w:hideMark/>
          </w:tcPr>
          <w:p w14:paraId="6B9C4847" w14:textId="77777777" w:rsidR="007071CB" w:rsidRPr="007071CB" w:rsidRDefault="007071CB" w:rsidP="007071CB">
            <w:pPr>
              <w:widowControl/>
              <w:autoSpaceDE/>
              <w:autoSpaceDN/>
              <w:spacing w:line="360" w:lineRule="auto"/>
              <w:jc w:val="both"/>
              <w:rPr>
                <w:sz w:val="26"/>
                <w:szCs w:val="26"/>
                <w:lang w:val="en-US"/>
              </w:rPr>
            </w:pPr>
            <w:r w:rsidRPr="007071CB">
              <w:rPr>
                <w:color w:val="000000"/>
                <w:sz w:val="26"/>
                <w:szCs w:val="26"/>
                <w:lang w:val="en-US"/>
              </w:rPr>
              <w:t>GPIO12</w:t>
            </w:r>
          </w:p>
        </w:tc>
        <w:tc>
          <w:tcPr>
            <w:tcW w:w="0" w:type="auto"/>
            <w:vAlign w:val="center"/>
            <w:hideMark/>
          </w:tcPr>
          <w:p w14:paraId="658DBFB4" w14:textId="2904B4D5" w:rsidR="007071CB" w:rsidRPr="007071CB" w:rsidRDefault="007071CB" w:rsidP="007071CB">
            <w:pPr>
              <w:widowControl/>
              <w:autoSpaceDE/>
              <w:autoSpaceDN/>
              <w:spacing w:line="360" w:lineRule="auto"/>
              <w:jc w:val="both"/>
              <w:rPr>
                <w:sz w:val="26"/>
                <w:szCs w:val="26"/>
                <w:lang w:val="en-US"/>
              </w:rPr>
            </w:pPr>
            <w:r w:rsidRPr="007071CB">
              <w:rPr>
                <w:color w:val="000000"/>
                <w:sz w:val="26"/>
                <w:szCs w:val="26"/>
                <w:lang w:val="en-US"/>
              </w:rPr>
              <w:t>ADC2_CH5,Touch5,HSPI MISO</w:t>
            </w:r>
          </w:p>
        </w:tc>
        <w:tc>
          <w:tcPr>
            <w:tcW w:w="0" w:type="auto"/>
            <w:vAlign w:val="center"/>
            <w:hideMark/>
          </w:tcPr>
          <w:p w14:paraId="0A005C99" w14:textId="77777777" w:rsidR="007071CB" w:rsidRPr="007071CB" w:rsidRDefault="007071CB" w:rsidP="007071CB">
            <w:pPr>
              <w:widowControl/>
              <w:autoSpaceDE/>
              <w:autoSpaceDN/>
              <w:spacing w:line="360" w:lineRule="auto"/>
              <w:jc w:val="both"/>
              <w:rPr>
                <w:sz w:val="26"/>
                <w:szCs w:val="26"/>
                <w:lang w:val="en-US"/>
              </w:rPr>
            </w:pPr>
            <w:r w:rsidRPr="007071CB">
              <w:rPr>
                <w:color w:val="000000"/>
                <w:sz w:val="26"/>
                <w:szCs w:val="26"/>
                <w:lang w:val="en-US"/>
              </w:rPr>
              <w:t>Ảnh hưởng boot, nên tránh khi khởi động</w:t>
            </w:r>
          </w:p>
        </w:tc>
      </w:tr>
      <w:tr w:rsidR="007071CB" w:rsidRPr="007071CB" w14:paraId="49CF6943" w14:textId="77777777" w:rsidTr="0064571B">
        <w:tc>
          <w:tcPr>
            <w:tcW w:w="0" w:type="auto"/>
            <w:vAlign w:val="center"/>
          </w:tcPr>
          <w:p w14:paraId="450BBFCF" w14:textId="71DC1F43" w:rsidR="007071CB" w:rsidRPr="007071CB" w:rsidRDefault="007071CB" w:rsidP="007071CB">
            <w:pPr>
              <w:widowControl/>
              <w:autoSpaceDE/>
              <w:autoSpaceDN/>
              <w:spacing w:line="360" w:lineRule="auto"/>
              <w:jc w:val="both"/>
              <w:rPr>
                <w:color w:val="000000"/>
                <w:sz w:val="26"/>
                <w:szCs w:val="26"/>
                <w:lang w:val="en-US"/>
              </w:rPr>
            </w:pPr>
            <w:r w:rsidRPr="007071CB">
              <w:rPr>
                <w:color w:val="000000"/>
                <w:sz w:val="26"/>
                <w:szCs w:val="26"/>
              </w:rPr>
              <w:t>GPIO13</w:t>
            </w:r>
          </w:p>
        </w:tc>
        <w:tc>
          <w:tcPr>
            <w:tcW w:w="0" w:type="auto"/>
            <w:vAlign w:val="center"/>
          </w:tcPr>
          <w:p w14:paraId="6ECA4F5F" w14:textId="7D997548" w:rsidR="007071CB" w:rsidRPr="007071CB" w:rsidRDefault="007071CB" w:rsidP="007071CB">
            <w:pPr>
              <w:widowControl/>
              <w:autoSpaceDE/>
              <w:autoSpaceDN/>
              <w:spacing w:line="360" w:lineRule="auto"/>
              <w:jc w:val="both"/>
              <w:rPr>
                <w:color w:val="000000"/>
                <w:sz w:val="26"/>
                <w:szCs w:val="26"/>
                <w:lang w:val="en-US"/>
              </w:rPr>
            </w:pPr>
            <w:r w:rsidRPr="007071CB">
              <w:rPr>
                <w:color w:val="000000"/>
                <w:sz w:val="26"/>
                <w:szCs w:val="26"/>
              </w:rPr>
              <w:t>ADC2_CH4,Touch4,HSPI MOSI</w:t>
            </w:r>
          </w:p>
        </w:tc>
        <w:tc>
          <w:tcPr>
            <w:tcW w:w="0" w:type="auto"/>
            <w:vAlign w:val="center"/>
          </w:tcPr>
          <w:p w14:paraId="6253F448" w14:textId="77777777" w:rsidR="007071CB" w:rsidRPr="007071CB" w:rsidRDefault="007071CB" w:rsidP="007071CB">
            <w:pPr>
              <w:widowControl/>
              <w:autoSpaceDE/>
              <w:autoSpaceDN/>
              <w:spacing w:line="360" w:lineRule="auto"/>
              <w:jc w:val="both"/>
              <w:rPr>
                <w:color w:val="000000"/>
                <w:sz w:val="26"/>
                <w:szCs w:val="26"/>
                <w:lang w:val="en-US"/>
              </w:rPr>
            </w:pPr>
          </w:p>
        </w:tc>
      </w:tr>
      <w:tr w:rsidR="007071CB" w:rsidRPr="007071CB" w14:paraId="3D495E10" w14:textId="77777777" w:rsidTr="0064571B">
        <w:tc>
          <w:tcPr>
            <w:tcW w:w="0" w:type="auto"/>
            <w:vAlign w:val="center"/>
          </w:tcPr>
          <w:p w14:paraId="765475BD" w14:textId="6893CF00" w:rsidR="007071CB" w:rsidRPr="007071CB" w:rsidRDefault="007071CB" w:rsidP="007071CB">
            <w:pPr>
              <w:widowControl/>
              <w:autoSpaceDE/>
              <w:autoSpaceDN/>
              <w:spacing w:line="360" w:lineRule="auto"/>
              <w:jc w:val="both"/>
              <w:rPr>
                <w:color w:val="000000"/>
                <w:sz w:val="26"/>
                <w:szCs w:val="26"/>
              </w:rPr>
            </w:pPr>
            <w:r w:rsidRPr="007071CB">
              <w:rPr>
                <w:color w:val="000000"/>
                <w:sz w:val="26"/>
                <w:szCs w:val="26"/>
              </w:rPr>
              <w:t>GPIO14</w:t>
            </w:r>
          </w:p>
        </w:tc>
        <w:tc>
          <w:tcPr>
            <w:tcW w:w="0" w:type="auto"/>
            <w:vAlign w:val="center"/>
          </w:tcPr>
          <w:p w14:paraId="2135B897" w14:textId="097930A9" w:rsidR="007071CB" w:rsidRPr="007071CB" w:rsidRDefault="007071CB" w:rsidP="007071CB">
            <w:pPr>
              <w:widowControl/>
              <w:autoSpaceDE/>
              <w:autoSpaceDN/>
              <w:spacing w:line="360" w:lineRule="auto"/>
              <w:jc w:val="both"/>
              <w:rPr>
                <w:color w:val="000000"/>
                <w:sz w:val="26"/>
                <w:szCs w:val="26"/>
              </w:rPr>
            </w:pPr>
            <w:r w:rsidRPr="007071CB">
              <w:rPr>
                <w:color w:val="000000"/>
                <w:sz w:val="26"/>
                <w:szCs w:val="26"/>
              </w:rPr>
              <w:t>ADC2_CH6, Touch6, HSPI CLK</w:t>
            </w:r>
          </w:p>
        </w:tc>
        <w:tc>
          <w:tcPr>
            <w:tcW w:w="0" w:type="auto"/>
            <w:vAlign w:val="center"/>
          </w:tcPr>
          <w:p w14:paraId="24F7461C" w14:textId="77777777" w:rsidR="007071CB" w:rsidRPr="007071CB" w:rsidRDefault="007071CB" w:rsidP="007071CB">
            <w:pPr>
              <w:widowControl/>
              <w:autoSpaceDE/>
              <w:autoSpaceDN/>
              <w:spacing w:line="360" w:lineRule="auto"/>
              <w:jc w:val="both"/>
              <w:rPr>
                <w:color w:val="000000"/>
                <w:sz w:val="26"/>
                <w:szCs w:val="26"/>
                <w:lang w:val="en-US"/>
              </w:rPr>
            </w:pPr>
          </w:p>
        </w:tc>
      </w:tr>
      <w:tr w:rsidR="007071CB" w:rsidRPr="007071CB" w14:paraId="033D8CC6" w14:textId="77777777" w:rsidTr="0064571B">
        <w:tc>
          <w:tcPr>
            <w:tcW w:w="0" w:type="auto"/>
            <w:vAlign w:val="center"/>
          </w:tcPr>
          <w:p w14:paraId="75A76372" w14:textId="73522A0C" w:rsidR="007071CB" w:rsidRP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GPIO15</w:t>
            </w:r>
          </w:p>
        </w:tc>
        <w:tc>
          <w:tcPr>
            <w:tcW w:w="0" w:type="auto"/>
            <w:vAlign w:val="center"/>
          </w:tcPr>
          <w:p w14:paraId="319EF95C" w14:textId="18ED8E21" w:rsidR="007071CB" w:rsidRP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ADC_CH3, Touch3, HSPI CS</w:t>
            </w:r>
          </w:p>
        </w:tc>
        <w:tc>
          <w:tcPr>
            <w:tcW w:w="0" w:type="auto"/>
            <w:vAlign w:val="center"/>
          </w:tcPr>
          <w:p w14:paraId="3AD11C75" w14:textId="39A71980" w:rsidR="007071CB" w:rsidRP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Ảnh hưởng boot</w:t>
            </w:r>
          </w:p>
        </w:tc>
      </w:tr>
      <w:tr w:rsidR="007071CB" w:rsidRPr="007071CB" w14:paraId="16288C2F" w14:textId="77777777" w:rsidTr="0064571B">
        <w:tc>
          <w:tcPr>
            <w:tcW w:w="0" w:type="auto"/>
            <w:vAlign w:val="center"/>
          </w:tcPr>
          <w:p w14:paraId="388FF54E" w14:textId="0062017E"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GPIO16</w:t>
            </w:r>
          </w:p>
        </w:tc>
        <w:tc>
          <w:tcPr>
            <w:tcW w:w="0" w:type="auto"/>
            <w:vAlign w:val="center"/>
          </w:tcPr>
          <w:p w14:paraId="05C2936C" w14:textId="4D74D100"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UART 2 RX</w:t>
            </w:r>
          </w:p>
        </w:tc>
        <w:tc>
          <w:tcPr>
            <w:tcW w:w="0" w:type="auto"/>
            <w:vAlign w:val="center"/>
          </w:tcPr>
          <w:p w14:paraId="149E40CC" w14:textId="2A40ED15"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64C9EA1C" w14:textId="77777777" w:rsidTr="0064571B">
        <w:tc>
          <w:tcPr>
            <w:tcW w:w="0" w:type="auto"/>
            <w:vAlign w:val="center"/>
          </w:tcPr>
          <w:p w14:paraId="23C3B383" w14:textId="49578719"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GPIO17</w:t>
            </w:r>
          </w:p>
        </w:tc>
        <w:tc>
          <w:tcPr>
            <w:tcW w:w="0" w:type="auto"/>
            <w:vAlign w:val="center"/>
          </w:tcPr>
          <w:p w14:paraId="25CA783E" w14:textId="3A5FDA69"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VSPI CLK</w:t>
            </w:r>
          </w:p>
        </w:tc>
        <w:tc>
          <w:tcPr>
            <w:tcW w:w="0" w:type="auto"/>
            <w:vAlign w:val="center"/>
          </w:tcPr>
          <w:p w14:paraId="63739938" w14:textId="4245E31F"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4D79DC8D" w14:textId="77777777" w:rsidTr="0064571B">
        <w:tc>
          <w:tcPr>
            <w:tcW w:w="0" w:type="auto"/>
            <w:vAlign w:val="center"/>
          </w:tcPr>
          <w:p w14:paraId="6C954F8B" w14:textId="40987745"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GPIO18</w:t>
            </w:r>
          </w:p>
        </w:tc>
        <w:tc>
          <w:tcPr>
            <w:tcW w:w="0" w:type="auto"/>
            <w:vAlign w:val="center"/>
          </w:tcPr>
          <w:p w14:paraId="37197A96" w14:textId="0AE6B5D4"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VSPI MISO</w:t>
            </w:r>
          </w:p>
        </w:tc>
        <w:tc>
          <w:tcPr>
            <w:tcW w:w="0" w:type="auto"/>
            <w:vAlign w:val="center"/>
          </w:tcPr>
          <w:p w14:paraId="6780A654" w14:textId="3FF7A39B"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73BA639D" w14:textId="77777777" w:rsidTr="0064571B">
        <w:tc>
          <w:tcPr>
            <w:tcW w:w="0" w:type="auto"/>
            <w:vAlign w:val="center"/>
          </w:tcPr>
          <w:p w14:paraId="64EEEF73" w14:textId="21FE0DFC"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GPIO19</w:t>
            </w:r>
          </w:p>
        </w:tc>
        <w:tc>
          <w:tcPr>
            <w:tcW w:w="0" w:type="auto"/>
            <w:vAlign w:val="center"/>
          </w:tcPr>
          <w:p w14:paraId="3D650A69" w14:textId="6DA08A72"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VSPI MISO</w:t>
            </w:r>
          </w:p>
        </w:tc>
        <w:tc>
          <w:tcPr>
            <w:tcW w:w="0" w:type="auto"/>
            <w:vAlign w:val="center"/>
          </w:tcPr>
          <w:p w14:paraId="684D2CBE" w14:textId="229B5AAE"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38B8C08B" w14:textId="77777777" w:rsidTr="0064571B">
        <w:tc>
          <w:tcPr>
            <w:tcW w:w="0" w:type="auto"/>
            <w:vAlign w:val="center"/>
          </w:tcPr>
          <w:p w14:paraId="1C2EA4E2" w14:textId="47B302CC"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GPIO21</w:t>
            </w:r>
          </w:p>
        </w:tc>
        <w:tc>
          <w:tcPr>
            <w:tcW w:w="0" w:type="auto"/>
            <w:vAlign w:val="center"/>
          </w:tcPr>
          <w:p w14:paraId="44783DEE" w14:textId="55B329E3"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I2C SDA</w:t>
            </w:r>
          </w:p>
        </w:tc>
        <w:tc>
          <w:tcPr>
            <w:tcW w:w="0" w:type="auto"/>
            <w:vAlign w:val="center"/>
          </w:tcPr>
          <w:p w14:paraId="53ECA668" w14:textId="179E9200"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377EEF42" w14:textId="77777777" w:rsidTr="0064571B">
        <w:tc>
          <w:tcPr>
            <w:tcW w:w="0" w:type="auto"/>
            <w:vAlign w:val="center"/>
          </w:tcPr>
          <w:p w14:paraId="450576E4" w14:textId="74286A71"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GPIO22</w:t>
            </w:r>
          </w:p>
        </w:tc>
        <w:tc>
          <w:tcPr>
            <w:tcW w:w="0" w:type="auto"/>
            <w:vAlign w:val="center"/>
          </w:tcPr>
          <w:p w14:paraId="7DAEE4B0" w14:textId="7490FF1A"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I2C SCL</w:t>
            </w:r>
          </w:p>
        </w:tc>
        <w:tc>
          <w:tcPr>
            <w:tcW w:w="0" w:type="auto"/>
            <w:vAlign w:val="center"/>
          </w:tcPr>
          <w:p w14:paraId="3988284D" w14:textId="1BC339A9"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2C23D408" w14:textId="77777777" w:rsidTr="0064571B">
        <w:tc>
          <w:tcPr>
            <w:tcW w:w="0" w:type="auto"/>
            <w:vAlign w:val="center"/>
          </w:tcPr>
          <w:p w14:paraId="066DD749" w14:textId="621686E2"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GPIO23</w:t>
            </w:r>
          </w:p>
        </w:tc>
        <w:tc>
          <w:tcPr>
            <w:tcW w:w="0" w:type="auto"/>
            <w:vAlign w:val="center"/>
          </w:tcPr>
          <w:p w14:paraId="3EE8C5E4" w14:textId="441209CA"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VSPI MOSI</w:t>
            </w:r>
          </w:p>
        </w:tc>
        <w:tc>
          <w:tcPr>
            <w:tcW w:w="0" w:type="auto"/>
            <w:vAlign w:val="center"/>
          </w:tcPr>
          <w:p w14:paraId="02FC826A" w14:textId="2799FA73"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15786603" w14:textId="77777777" w:rsidTr="0064571B">
        <w:tc>
          <w:tcPr>
            <w:tcW w:w="0" w:type="auto"/>
            <w:vAlign w:val="center"/>
          </w:tcPr>
          <w:p w14:paraId="1F928788" w14:textId="24184722"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GPIO25</w:t>
            </w:r>
          </w:p>
        </w:tc>
        <w:tc>
          <w:tcPr>
            <w:tcW w:w="0" w:type="auto"/>
            <w:vAlign w:val="center"/>
          </w:tcPr>
          <w:p w14:paraId="536620C8" w14:textId="2F8D5AB3"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ADC2_CH8, DAC1</w:t>
            </w:r>
          </w:p>
        </w:tc>
        <w:tc>
          <w:tcPr>
            <w:tcW w:w="0" w:type="auto"/>
            <w:vAlign w:val="center"/>
          </w:tcPr>
          <w:p w14:paraId="1004713A" w14:textId="716C6DE1"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49D70C07" w14:textId="77777777" w:rsidTr="0064571B">
        <w:tc>
          <w:tcPr>
            <w:tcW w:w="0" w:type="auto"/>
            <w:vAlign w:val="center"/>
          </w:tcPr>
          <w:p w14:paraId="52F74E5D" w14:textId="4BD25841"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GPIO26</w:t>
            </w:r>
          </w:p>
        </w:tc>
        <w:tc>
          <w:tcPr>
            <w:tcW w:w="0" w:type="auto"/>
            <w:vAlign w:val="center"/>
          </w:tcPr>
          <w:p w14:paraId="748624CB" w14:textId="0EC6C3D1"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ADC2_CH9, DAC2</w:t>
            </w:r>
          </w:p>
        </w:tc>
        <w:tc>
          <w:tcPr>
            <w:tcW w:w="0" w:type="auto"/>
            <w:vAlign w:val="center"/>
          </w:tcPr>
          <w:p w14:paraId="593E65DF" w14:textId="579BACF5"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340FE196" w14:textId="77777777" w:rsidTr="0064571B">
        <w:tc>
          <w:tcPr>
            <w:tcW w:w="0" w:type="auto"/>
            <w:vAlign w:val="center"/>
          </w:tcPr>
          <w:p w14:paraId="44221B73" w14:textId="2209FBE8"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GPIO27</w:t>
            </w:r>
          </w:p>
        </w:tc>
        <w:tc>
          <w:tcPr>
            <w:tcW w:w="0" w:type="auto"/>
            <w:vAlign w:val="center"/>
          </w:tcPr>
          <w:p w14:paraId="6B83F09A" w14:textId="0BEF4655"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ADC2_CH7, Touch7</w:t>
            </w:r>
          </w:p>
        </w:tc>
        <w:tc>
          <w:tcPr>
            <w:tcW w:w="0" w:type="auto"/>
            <w:vAlign w:val="center"/>
          </w:tcPr>
          <w:p w14:paraId="3FB23E61" w14:textId="46AE1C33"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2EEFE86A" w14:textId="77777777" w:rsidTr="0064571B">
        <w:tc>
          <w:tcPr>
            <w:tcW w:w="0" w:type="auto"/>
            <w:vAlign w:val="center"/>
          </w:tcPr>
          <w:p w14:paraId="4041E81F" w14:textId="32EFA719"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GPIO32</w:t>
            </w:r>
          </w:p>
        </w:tc>
        <w:tc>
          <w:tcPr>
            <w:tcW w:w="0" w:type="auto"/>
            <w:vAlign w:val="center"/>
          </w:tcPr>
          <w:p w14:paraId="3B72C2E8" w14:textId="18EC1BDD"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ADC1_CH4, Touch9</w:t>
            </w:r>
          </w:p>
        </w:tc>
        <w:tc>
          <w:tcPr>
            <w:tcW w:w="0" w:type="auto"/>
            <w:vAlign w:val="center"/>
          </w:tcPr>
          <w:p w14:paraId="3CAC095C" w14:textId="2752E58C"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7C0A50AA" w14:textId="77777777" w:rsidTr="0064571B">
        <w:tc>
          <w:tcPr>
            <w:tcW w:w="0" w:type="auto"/>
            <w:vAlign w:val="center"/>
          </w:tcPr>
          <w:p w14:paraId="12058922" w14:textId="2AF2E528"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GPIO33</w:t>
            </w:r>
          </w:p>
        </w:tc>
        <w:tc>
          <w:tcPr>
            <w:tcW w:w="0" w:type="auto"/>
            <w:vAlign w:val="center"/>
          </w:tcPr>
          <w:p w14:paraId="796A87AF" w14:textId="68A8DE3A"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ADC1_CH5, Touch8</w:t>
            </w:r>
          </w:p>
        </w:tc>
        <w:tc>
          <w:tcPr>
            <w:tcW w:w="0" w:type="auto"/>
            <w:vAlign w:val="center"/>
          </w:tcPr>
          <w:p w14:paraId="06E43678" w14:textId="5187756B"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 đa năng</w:t>
            </w:r>
          </w:p>
        </w:tc>
      </w:tr>
      <w:tr w:rsidR="007071CB" w:rsidRPr="007071CB" w14:paraId="1AD9B45A" w14:textId="77777777" w:rsidTr="0064571B">
        <w:tc>
          <w:tcPr>
            <w:tcW w:w="0" w:type="auto"/>
            <w:vAlign w:val="center"/>
          </w:tcPr>
          <w:p w14:paraId="5C08D2DF" w14:textId="0F92F172"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GPIO34</w:t>
            </w:r>
          </w:p>
        </w:tc>
        <w:tc>
          <w:tcPr>
            <w:tcW w:w="0" w:type="auto"/>
            <w:vAlign w:val="center"/>
          </w:tcPr>
          <w:p w14:paraId="598EAC39" w14:textId="3CD13D63"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ADC1_CH6</w:t>
            </w:r>
          </w:p>
        </w:tc>
        <w:tc>
          <w:tcPr>
            <w:tcW w:w="0" w:type="auto"/>
            <w:vAlign w:val="center"/>
          </w:tcPr>
          <w:p w14:paraId="5171EE8F" w14:textId="1EF0C8AA"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Chỉ Input</w:t>
            </w:r>
          </w:p>
        </w:tc>
      </w:tr>
      <w:tr w:rsidR="007071CB" w:rsidRPr="007071CB" w14:paraId="73C311FD" w14:textId="77777777" w:rsidTr="0064571B">
        <w:tc>
          <w:tcPr>
            <w:tcW w:w="0" w:type="auto"/>
            <w:vAlign w:val="center"/>
          </w:tcPr>
          <w:p w14:paraId="6010C571" w14:textId="36541E16"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GPIO35</w:t>
            </w:r>
          </w:p>
        </w:tc>
        <w:tc>
          <w:tcPr>
            <w:tcW w:w="0" w:type="auto"/>
            <w:vAlign w:val="center"/>
          </w:tcPr>
          <w:p w14:paraId="7E736DBE" w14:textId="64DF2F57"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ADC1_CH7</w:t>
            </w:r>
          </w:p>
        </w:tc>
        <w:tc>
          <w:tcPr>
            <w:tcW w:w="0" w:type="auto"/>
            <w:vAlign w:val="center"/>
          </w:tcPr>
          <w:p w14:paraId="2D460F3B" w14:textId="7BB8F48D"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Chỉ Input</w:t>
            </w:r>
          </w:p>
        </w:tc>
      </w:tr>
      <w:tr w:rsidR="007071CB" w:rsidRPr="007071CB" w14:paraId="05BFFB95" w14:textId="77777777" w:rsidTr="00E815E0">
        <w:tc>
          <w:tcPr>
            <w:tcW w:w="0" w:type="auto"/>
            <w:vAlign w:val="center"/>
          </w:tcPr>
          <w:p w14:paraId="305096E3" w14:textId="46E760DE"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GPIO36 (VP)</w:t>
            </w:r>
          </w:p>
        </w:tc>
        <w:tc>
          <w:tcPr>
            <w:tcW w:w="0" w:type="auto"/>
            <w:vAlign w:val="center"/>
          </w:tcPr>
          <w:p w14:paraId="1EB94EF8" w14:textId="0809B8B2"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ADC1_CH0</w:t>
            </w:r>
          </w:p>
        </w:tc>
        <w:tc>
          <w:tcPr>
            <w:tcW w:w="0" w:type="auto"/>
            <w:vAlign w:val="center"/>
          </w:tcPr>
          <w:p w14:paraId="46174507" w14:textId="4E167926"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Chỉ Input</w:t>
            </w:r>
          </w:p>
        </w:tc>
      </w:tr>
      <w:tr w:rsidR="007071CB" w:rsidRPr="007071CB" w14:paraId="5BC793C3" w14:textId="77777777" w:rsidTr="00E815E0">
        <w:tc>
          <w:tcPr>
            <w:tcW w:w="0" w:type="auto"/>
            <w:vAlign w:val="center"/>
          </w:tcPr>
          <w:p w14:paraId="396DAFCD" w14:textId="4F08CA3C"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GPIO39 (VN)</w:t>
            </w:r>
          </w:p>
        </w:tc>
        <w:tc>
          <w:tcPr>
            <w:tcW w:w="0" w:type="auto"/>
            <w:vAlign w:val="center"/>
          </w:tcPr>
          <w:p w14:paraId="3FFE1F18" w14:textId="1591290E"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ADC1_CH3</w:t>
            </w:r>
          </w:p>
        </w:tc>
        <w:tc>
          <w:tcPr>
            <w:tcW w:w="0" w:type="auto"/>
            <w:vAlign w:val="center"/>
          </w:tcPr>
          <w:p w14:paraId="12FBAA79" w14:textId="57C97C89" w:rsidR="007071CB" w:rsidRDefault="007071CB" w:rsidP="007071CB">
            <w:pPr>
              <w:widowControl/>
              <w:autoSpaceDE/>
              <w:autoSpaceDN/>
              <w:spacing w:line="360" w:lineRule="auto"/>
              <w:jc w:val="both"/>
              <w:rPr>
                <w:color w:val="000000"/>
                <w:sz w:val="26"/>
                <w:szCs w:val="26"/>
                <w:lang w:val="en-US"/>
              </w:rPr>
            </w:pPr>
            <w:r>
              <w:rPr>
                <w:color w:val="000000"/>
                <w:sz w:val="26"/>
                <w:szCs w:val="26"/>
                <w:lang w:val="en-US"/>
              </w:rPr>
              <w:t>Chỉ Input</w:t>
            </w:r>
          </w:p>
        </w:tc>
      </w:tr>
    </w:tbl>
    <w:p w14:paraId="47AA4ADF" w14:textId="77777777" w:rsidR="007071CB" w:rsidRDefault="007071CB" w:rsidP="0066020E">
      <w:pPr>
        <w:ind w:firstLine="360"/>
        <w:rPr>
          <w:sz w:val="26"/>
          <w:szCs w:val="26"/>
          <w:lang w:val="en-US"/>
        </w:rPr>
      </w:pPr>
    </w:p>
    <w:p w14:paraId="20795C88" w14:textId="0AF04763" w:rsidR="007071CB" w:rsidRPr="0064571B" w:rsidRDefault="007071CB" w:rsidP="0066020E">
      <w:pPr>
        <w:ind w:firstLine="360"/>
        <w:rPr>
          <w:b/>
          <w:bCs/>
          <w:sz w:val="26"/>
          <w:szCs w:val="26"/>
          <w:lang w:val="en-US"/>
        </w:rPr>
      </w:pPr>
      <w:r w:rsidRPr="0064571B">
        <w:rPr>
          <w:b/>
          <w:bCs/>
          <w:sz w:val="26"/>
          <w:szCs w:val="26"/>
          <w:lang w:val="en-US"/>
        </w:rPr>
        <w:lastRenderedPageBreak/>
        <w:t>Sơ đồ khối hoạt động cơ bản của DevKit 32D</w:t>
      </w:r>
    </w:p>
    <w:p w14:paraId="553D51DA" w14:textId="77777777" w:rsidR="0064571B" w:rsidRDefault="0064571B" w:rsidP="0066020E">
      <w:pPr>
        <w:ind w:firstLine="360"/>
        <w:rPr>
          <w:sz w:val="26"/>
          <w:szCs w:val="26"/>
          <w:lang w:val="en-US"/>
        </w:rPr>
      </w:pPr>
    </w:p>
    <w:p w14:paraId="5CBD1B26" w14:textId="75A97DC9" w:rsidR="0064571B" w:rsidRDefault="0064571B" w:rsidP="0064571B">
      <w:pPr>
        <w:ind w:firstLine="360"/>
        <w:jc w:val="center"/>
        <w:rPr>
          <w:sz w:val="26"/>
          <w:szCs w:val="26"/>
          <w:lang w:val="en-US"/>
        </w:rPr>
      </w:pPr>
      <w:r w:rsidRPr="0064571B">
        <w:rPr>
          <w:noProof/>
          <w:sz w:val="26"/>
          <w:szCs w:val="26"/>
          <w:lang w:val="en-US"/>
        </w:rPr>
        <w:drawing>
          <wp:inline distT="0" distB="0" distL="0" distR="0" wp14:anchorId="024B8441" wp14:editId="3AD28B1C">
            <wp:extent cx="3277057" cy="4582164"/>
            <wp:effectExtent l="19050" t="19050" r="19050" b="27940"/>
            <wp:docPr id="33195837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58376" name="Picture 1" descr="A diagram of a computer network&#10;&#10;AI-generated content may be incorrect."/>
                    <pic:cNvPicPr/>
                  </pic:nvPicPr>
                  <pic:blipFill>
                    <a:blip r:embed="rId20"/>
                    <a:stretch>
                      <a:fillRect/>
                    </a:stretch>
                  </pic:blipFill>
                  <pic:spPr>
                    <a:xfrm>
                      <a:off x="0" y="0"/>
                      <a:ext cx="3277057" cy="4582164"/>
                    </a:xfrm>
                    <a:prstGeom prst="rect">
                      <a:avLst/>
                    </a:prstGeom>
                    <a:ln>
                      <a:solidFill>
                        <a:schemeClr val="tx1"/>
                      </a:solidFill>
                    </a:ln>
                  </pic:spPr>
                </pic:pic>
              </a:graphicData>
            </a:graphic>
          </wp:inline>
        </w:drawing>
      </w:r>
    </w:p>
    <w:p w14:paraId="073BADC8" w14:textId="4A610AE1" w:rsidR="00676E1A" w:rsidRPr="00676E1A" w:rsidRDefault="00676E1A" w:rsidP="00676E1A">
      <w:pPr>
        <w:ind w:firstLine="360"/>
        <w:jc w:val="center"/>
        <w:rPr>
          <w:i/>
          <w:iCs/>
          <w:lang w:val="en-US"/>
        </w:rPr>
      </w:pPr>
      <w:r w:rsidRPr="00676E1A">
        <w:rPr>
          <w:i/>
          <w:iCs/>
          <w:lang w:val="en-US"/>
        </w:rPr>
        <w:t xml:space="preserve">Hình </w:t>
      </w:r>
      <w:r w:rsidR="004F109A">
        <w:rPr>
          <w:i/>
          <w:iCs/>
          <w:lang w:val="en-US"/>
        </w:rPr>
        <w:t>3</w:t>
      </w:r>
      <w:r w:rsidRPr="00676E1A">
        <w:rPr>
          <w:i/>
          <w:iCs/>
          <w:lang w:val="en-US"/>
        </w:rPr>
        <w:t>: Sơ đồ khối hoạt động cơ bản của DevKit 32D</w:t>
      </w:r>
    </w:p>
    <w:p w14:paraId="65FC344D" w14:textId="17869685" w:rsidR="0064571B" w:rsidRDefault="0064571B" w:rsidP="0064571B">
      <w:pPr>
        <w:ind w:firstLine="360"/>
        <w:jc w:val="center"/>
        <w:rPr>
          <w:sz w:val="26"/>
          <w:szCs w:val="26"/>
          <w:lang w:val="en-US"/>
        </w:rPr>
      </w:pPr>
    </w:p>
    <w:p w14:paraId="20EF382B" w14:textId="5802D428" w:rsidR="0064571B" w:rsidRPr="003A6230" w:rsidRDefault="0064571B">
      <w:pPr>
        <w:pStyle w:val="ListParagraph"/>
        <w:numPr>
          <w:ilvl w:val="0"/>
          <w:numId w:val="3"/>
        </w:numPr>
        <w:rPr>
          <w:b/>
          <w:bCs/>
          <w:sz w:val="26"/>
          <w:szCs w:val="26"/>
          <w:lang w:val="en-US"/>
        </w:rPr>
      </w:pPr>
      <w:r w:rsidRPr="0064571B">
        <w:rPr>
          <w:b/>
          <w:bCs/>
          <w:sz w:val="26"/>
          <w:szCs w:val="26"/>
          <w:lang w:val="en-US"/>
        </w:rPr>
        <w:t>Cảm biến nhiệt độ độ ẩm DHT22</w:t>
      </w:r>
    </w:p>
    <w:p w14:paraId="7F812FA0" w14:textId="7C83CED0" w:rsidR="0064571B" w:rsidRDefault="0064571B" w:rsidP="0064571B">
      <w:pPr>
        <w:ind w:firstLine="360"/>
        <w:rPr>
          <w:b/>
          <w:bCs/>
          <w:sz w:val="26"/>
          <w:szCs w:val="26"/>
          <w:lang w:val="en-US"/>
        </w:rPr>
      </w:pPr>
      <w:r w:rsidRPr="0064571B">
        <w:rPr>
          <w:b/>
          <w:bCs/>
          <w:sz w:val="26"/>
          <w:szCs w:val="26"/>
          <w:lang w:val="en-US"/>
        </w:rPr>
        <w:t>Giới thiệu chung</w:t>
      </w:r>
      <w:r>
        <w:rPr>
          <w:b/>
          <w:bCs/>
          <w:sz w:val="26"/>
          <w:szCs w:val="26"/>
          <w:lang w:val="en-US"/>
        </w:rPr>
        <w:t>:</w:t>
      </w:r>
    </w:p>
    <w:p w14:paraId="46A41E51" w14:textId="212BD27C" w:rsidR="002604F9" w:rsidRDefault="002604F9" w:rsidP="002604F9">
      <w:pPr>
        <w:ind w:left="360" w:firstLine="360"/>
        <w:rPr>
          <w:sz w:val="26"/>
          <w:szCs w:val="26"/>
          <w:lang w:val="en-US"/>
        </w:rPr>
      </w:pPr>
      <w:r w:rsidRPr="002604F9">
        <w:rPr>
          <w:sz w:val="26"/>
          <w:szCs w:val="26"/>
        </w:rPr>
        <w:t>DHT22 (còn gọi là AM2302) là cảm biến nhiệt độ và độ ẩm kỹ thuật số, được sử dụng nhiều trong các ứng dụng IoT, nông nghiệp thông minh, nhà thông minh, trạm thời tiết mini,… So với DHT11, DHT22 có độ chính xác cao hơn, phạm vi đo rộng hơn.</w:t>
      </w:r>
    </w:p>
    <w:p w14:paraId="2E3289C2" w14:textId="182E89E7" w:rsidR="002604F9" w:rsidRDefault="002604F9" w:rsidP="002604F9">
      <w:pPr>
        <w:rPr>
          <w:b/>
          <w:bCs/>
          <w:sz w:val="26"/>
          <w:szCs w:val="26"/>
          <w:lang w:val="en-US"/>
        </w:rPr>
      </w:pPr>
      <w:r w:rsidRPr="002604F9">
        <w:rPr>
          <w:b/>
          <w:bCs/>
          <w:sz w:val="26"/>
          <w:szCs w:val="26"/>
          <w:lang w:val="en-US"/>
        </w:rPr>
        <w:t xml:space="preserve">     Thông số kỹ thuật chính</w:t>
      </w:r>
    </w:p>
    <w:p w14:paraId="13650B4F" w14:textId="1E6FBA85" w:rsidR="002604F9" w:rsidRDefault="002604F9">
      <w:pPr>
        <w:pStyle w:val="ListParagraph"/>
        <w:numPr>
          <w:ilvl w:val="0"/>
          <w:numId w:val="4"/>
        </w:numPr>
        <w:rPr>
          <w:sz w:val="26"/>
          <w:szCs w:val="26"/>
          <w:lang w:val="en-US"/>
        </w:rPr>
      </w:pPr>
      <w:r>
        <w:rPr>
          <w:sz w:val="26"/>
          <w:szCs w:val="26"/>
          <w:lang w:val="en-US"/>
        </w:rPr>
        <w:t>Điện áp hoạt động: 3.3V – 5.5V</w:t>
      </w:r>
    </w:p>
    <w:p w14:paraId="78F921C1" w14:textId="08D780E2" w:rsidR="002604F9" w:rsidRDefault="002604F9">
      <w:pPr>
        <w:pStyle w:val="ListParagraph"/>
        <w:numPr>
          <w:ilvl w:val="0"/>
          <w:numId w:val="4"/>
        </w:numPr>
        <w:rPr>
          <w:sz w:val="26"/>
          <w:szCs w:val="26"/>
          <w:lang w:val="en-US"/>
        </w:rPr>
      </w:pPr>
      <w:r>
        <w:rPr>
          <w:sz w:val="26"/>
          <w:szCs w:val="26"/>
          <w:lang w:val="en-US"/>
        </w:rPr>
        <w:t xml:space="preserve">Dòng tiêu thụ: 1.5mA khi đo, &lt;100 </w:t>
      </w:r>
      <w:r w:rsidRPr="002604F9">
        <w:rPr>
          <w:sz w:val="26"/>
          <w:szCs w:val="26"/>
        </w:rPr>
        <w:t>µA khi chờ</w:t>
      </w:r>
    </w:p>
    <w:p w14:paraId="6899011D" w14:textId="422B1DEB" w:rsidR="002604F9" w:rsidRDefault="002604F9">
      <w:pPr>
        <w:pStyle w:val="ListParagraph"/>
        <w:numPr>
          <w:ilvl w:val="0"/>
          <w:numId w:val="4"/>
        </w:numPr>
        <w:rPr>
          <w:sz w:val="26"/>
          <w:szCs w:val="26"/>
          <w:lang w:val="en-US"/>
        </w:rPr>
      </w:pPr>
      <w:r>
        <w:rPr>
          <w:sz w:val="26"/>
          <w:szCs w:val="26"/>
          <w:lang w:val="en-US"/>
        </w:rPr>
        <w:t>Giao tiếp: 1 dây (Single-bus)</w:t>
      </w:r>
    </w:p>
    <w:p w14:paraId="0BA9C065" w14:textId="441CCCCF" w:rsidR="002604F9" w:rsidRDefault="002604F9">
      <w:pPr>
        <w:pStyle w:val="ListParagraph"/>
        <w:numPr>
          <w:ilvl w:val="0"/>
          <w:numId w:val="4"/>
        </w:numPr>
        <w:rPr>
          <w:sz w:val="26"/>
          <w:szCs w:val="26"/>
          <w:lang w:val="en-US"/>
        </w:rPr>
      </w:pPr>
      <w:r>
        <w:rPr>
          <w:sz w:val="26"/>
          <w:szCs w:val="26"/>
          <w:lang w:val="en-US"/>
        </w:rPr>
        <w:t xml:space="preserve">Khoảng đo nhiệt độ: </w:t>
      </w:r>
      <w:r w:rsidRPr="002604F9">
        <w:rPr>
          <w:sz w:val="26"/>
          <w:szCs w:val="26"/>
        </w:rPr>
        <w:t> -40°C → +80°C</w:t>
      </w:r>
    </w:p>
    <w:p w14:paraId="1845C42E" w14:textId="13E57ED2" w:rsidR="002604F9" w:rsidRDefault="002604F9">
      <w:pPr>
        <w:pStyle w:val="ListParagraph"/>
        <w:numPr>
          <w:ilvl w:val="0"/>
          <w:numId w:val="4"/>
        </w:numPr>
        <w:rPr>
          <w:sz w:val="26"/>
          <w:szCs w:val="26"/>
          <w:lang w:val="en-US"/>
        </w:rPr>
      </w:pPr>
      <w:r w:rsidRPr="002604F9">
        <w:rPr>
          <w:sz w:val="26"/>
          <w:szCs w:val="26"/>
        </w:rPr>
        <w:t>Độ chính xác nhiệt độ: ±0.5°C</w:t>
      </w:r>
    </w:p>
    <w:p w14:paraId="260E3605" w14:textId="44F8C5CB" w:rsidR="002604F9" w:rsidRDefault="002604F9">
      <w:pPr>
        <w:pStyle w:val="ListParagraph"/>
        <w:numPr>
          <w:ilvl w:val="0"/>
          <w:numId w:val="4"/>
        </w:numPr>
        <w:rPr>
          <w:sz w:val="26"/>
          <w:szCs w:val="26"/>
          <w:lang w:val="en-US"/>
        </w:rPr>
      </w:pPr>
      <w:r w:rsidRPr="002604F9">
        <w:rPr>
          <w:sz w:val="26"/>
          <w:szCs w:val="26"/>
        </w:rPr>
        <w:t>Khoảng đo độ ẩm: 0% → 100% RH</w:t>
      </w:r>
    </w:p>
    <w:p w14:paraId="5A5D879B" w14:textId="0CBAF75D" w:rsidR="002604F9" w:rsidRDefault="002604F9">
      <w:pPr>
        <w:pStyle w:val="ListParagraph"/>
        <w:numPr>
          <w:ilvl w:val="0"/>
          <w:numId w:val="4"/>
        </w:numPr>
        <w:rPr>
          <w:sz w:val="26"/>
          <w:szCs w:val="26"/>
          <w:lang w:val="en-US"/>
        </w:rPr>
      </w:pPr>
      <w:r w:rsidRPr="002604F9">
        <w:rPr>
          <w:sz w:val="26"/>
          <w:szCs w:val="26"/>
        </w:rPr>
        <w:t>Độ chính xác độ ẩm: ±2–5% RH</w:t>
      </w:r>
    </w:p>
    <w:p w14:paraId="05AF9B60" w14:textId="5CA110DD" w:rsidR="002604F9" w:rsidRPr="003A6230" w:rsidRDefault="002604F9">
      <w:pPr>
        <w:pStyle w:val="ListParagraph"/>
        <w:numPr>
          <w:ilvl w:val="0"/>
          <w:numId w:val="4"/>
        </w:numPr>
        <w:rPr>
          <w:sz w:val="26"/>
          <w:szCs w:val="26"/>
          <w:lang w:val="en-US"/>
        </w:rPr>
      </w:pPr>
      <w:r w:rsidRPr="002604F9">
        <w:rPr>
          <w:sz w:val="26"/>
          <w:szCs w:val="26"/>
        </w:rPr>
        <w:t>Chu kỳ đo tối thiểu: 2 giây (0.5 Hz)</w:t>
      </w:r>
    </w:p>
    <w:p w14:paraId="0D9B46A2" w14:textId="18F17285" w:rsidR="002604F9" w:rsidRPr="002604F9" w:rsidRDefault="002604F9" w:rsidP="002604F9">
      <w:pPr>
        <w:ind w:left="360"/>
        <w:rPr>
          <w:b/>
          <w:bCs/>
          <w:sz w:val="26"/>
          <w:szCs w:val="26"/>
          <w:lang w:val="en-US"/>
        </w:rPr>
      </w:pPr>
      <w:r w:rsidRPr="002604F9">
        <w:rPr>
          <w:b/>
          <w:bCs/>
          <w:sz w:val="26"/>
          <w:szCs w:val="26"/>
          <w:lang w:val="en-US"/>
        </w:rPr>
        <w:t>Cấu tạo phần cứng:</w:t>
      </w:r>
    </w:p>
    <w:p w14:paraId="150689BE" w14:textId="2181C731" w:rsidR="0064571B" w:rsidRDefault="002604F9" w:rsidP="0064571B">
      <w:pPr>
        <w:ind w:firstLine="360"/>
        <w:rPr>
          <w:sz w:val="26"/>
          <w:szCs w:val="26"/>
          <w:lang w:val="en-US"/>
        </w:rPr>
      </w:pPr>
      <w:r>
        <w:rPr>
          <w:sz w:val="26"/>
          <w:szCs w:val="26"/>
          <w:lang w:val="en-US"/>
        </w:rPr>
        <w:t>Cảm biến DHT22 gồm 2 phần chính:</w:t>
      </w:r>
    </w:p>
    <w:p w14:paraId="03F6E647" w14:textId="50C20081" w:rsidR="002604F9" w:rsidRDefault="002604F9">
      <w:pPr>
        <w:pStyle w:val="ListParagraph"/>
        <w:numPr>
          <w:ilvl w:val="0"/>
          <w:numId w:val="4"/>
        </w:numPr>
        <w:rPr>
          <w:sz w:val="26"/>
          <w:szCs w:val="26"/>
          <w:lang w:val="en-US"/>
        </w:rPr>
      </w:pPr>
      <w:r w:rsidRPr="002604F9">
        <w:rPr>
          <w:sz w:val="26"/>
          <w:szCs w:val="26"/>
        </w:rPr>
        <w:t>Cảm biến độ ẩm điện dung (Capacitive humidity sensor): Hoạt động dựa trên sự thay đổi điện dung của vật liệu nhạy ẩm khi độ ẩm không khí thay đổi.</w:t>
      </w:r>
    </w:p>
    <w:p w14:paraId="5B85B73E" w14:textId="7EFACA5C" w:rsidR="002604F9" w:rsidRDefault="002604F9">
      <w:pPr>
        <w:pStyle w:val="ListParagraph"/>
        <w:numPr>
          <w:ilvl w:val="0"/>
          <w:numId w:val="4"/>
        </w:numPr>
        <w:rPr>
          <w:sz w:val="26"/>
          <w:szCs w:val="26"/>
          <w:lang w:val="en-US"/>
        </w:rPr>
      </w:pPr>
      <w:r w:rsidRPr="002604F9">
        <w:rPr>
          <w:sz w:val="26"/>
          <w:szCs w:val="26"/>
        </w:rPr>
        <w:lastRenderedPageBreak/>
        <w:t>Cảm biến nhiệt độ (Thermistor hoặc nhiệt điện trở): Thay đổi điện trở theo nhiệt độ môi trường.</w:t>
      </w:r>
    </w:p>
    <w:p w14:paraId="023E9D55" w14:textId="6F239F99" w:rsidR="002604F9" w:rsidRDefault="002604F9">
      <w:pPr>
        <w:pStyle w:val="ListParagraph"/>
        <w:numPr>
          <w:ilvl w:val="0"/>
          <w:numId w:val="4"/>
        </w:numPr>
        <w:rPr>
          <w:sz w:val="26"/>
          <w:szCs w:val="26"/>
          <w:lang w:val="en-US"/>
        </w:rPr>
      </w:pPr>
      <w:r w:rsidRPr="002604F9">
        <w:rPr>
          <w:sz w:val="26"/>
          <w:szCs w:val="26"/>
        </w:rPr>
        <w:t>Chip xử lý tín hiệu tích hợp: Chuyển đổi tín hiệu analog từ 2 cảm biến thành dữ liệu số (digital) và xuất dữ liệu ra ngoài qua giao tiếp 1 dây.</w:t>
      </w:r>
    </w:p>
    <w:p w14:paraId="4AC0EBE7" w14:textId="6A9C7C48" w:rsidR="002604F9" w:rsidRDefault="002604F9" w:rsidP="002604F9">
      <w:pPr>
        <w:tabs>
          <w:tab w:val="left" w:pos="360"/>
        </w:tabs>
        <w:ind w:left="360"/>
        <w:rPr>
          <w:b/>
          <w:bCs/>
          <w:sz w:val="26"/>
          <w:szCs w:val="26"/>
          <w:lang w:val="en-US"/>
        </w:rPr>
      </w:pPr>
      <w:r w:rsidRPr="002604F9">
        <w:rPr>
          <w:b/>
          <w:bCs/>
          <w:sz w:val="26"/>
          <w:szCs w:val="26"/>
          <w:lang w:val="en-US"/>
        </w:rPr>
        <w:t>Sơ đồ chân DHT22:</w:t>
      </w:r>
    </w:p>
    <w:p w14:paraId="7D2F3E54" w14:textId="2A10E31A" w:rsidR="002604F9" w:rsidRPr="002604F9" w:rsidRDefault="002604F9" w:rsidP="002604F9">
      <w:pPr>
        <w:tabs>
          <w:tab w:val="left" w:pos="360"/>
        </w:tabs>
        <w:ind w:left="360"/>
        <w:rPr>
          <w:sz w:val="26"/>
          <w:szCs w:val="26"/>
          <w:lang w:val="en-US"/>
        </w:rPr>
      </w:pPr>
      <w:r w:rsidRPr="002604F9">
        <w:rPr>
          <w:sz w:val="26"/>
          <w:szCs w:val="26"/>
        </w:rPr>
        <w:t>Thông thường DHT22 có 4 chân (hoặc module 3 chân đã tích hợp điện trở kéo lên).</w:t>
      </w:r>
    </w:p>
    <w:tbl>
      <w:tblPr>
        <w:tblStyle w:val="TableGrid"/>
        <w:tblW w:w="0" w:type="auto"/>
        <w:tblInd w:w="360" w:type="dxa"/>
        <w:tblLook w:val="04A0" w:firstRow="1" w:lastRow="0" w:firstColumn="1" w:lastColumn="0" w:noHBand="0" w:noVBand="1"/>
      </w:tblPr>
      <w:tblGrid>
        <w:gridCol w:w="2810"/>
        <w:gridCol w:w="2009"/>
        <w:gridCol w:w="3851"/>
      </w:tblGrid>
      <w:tr w:rsidR="002604F9" w14:paraId="372138E6" w14:textId="77777777" w:rsidTr="005C6639">
        <w:tc>
          <w:tcPr>
            <w:tcW w:w="3258" w:type="dxa"/>
            <w:shd w:val="clear" w:color="auto" w:fill="C6D9F1" w:themeFill="text2" w:themeFillTint="33"/>
            <w:vAlign w:val="center"/>
          </w:tcPr>
          <w:p w14:paraId="59F73B40" w14:textId="691079B7" w:rsidR="002604F9" w:rsidRPr="002604F9" w:rsidRDefault="002604F9" w:rsidP="002604F9">
            <w:pPr>
              <w:tabs>
                <w:tab w:val="left" w:pos="360"/>
              </w:tabs>
              <w:spacing w:line="276" w:lineRule="auto"/>
              <w:jc w:val="center"/>
              <w:rPr>
                <w:b/>
                <w:bCs/>
                <w:sz w:val="26"/>
                <w:szCs w:val="26"/>
                <w:lang w:val="en-US"/>
              </w:rPr>
            </w:pPr>
            <w:r w:rsidRPr="002604F9">
              <w:rPr>
                <w:b/>
                <w:bCs/>
                <w:sz w:val="26"/>
                <w:szCs w:val="26"/>
                <w:lang w:val="en-US"/>
              </w:rPr>
              <w:t>Chân</w:t>
            </w:r>
          </w:p>
        </w:tc>
        <w:tc>
          <w:tcPr>
            <w:tcW w:w="2250" w:type="dxa"/>
            <w:shd w:val="clear" w:color="auto" w:fill="C6D9F1" w:themeFill="text2" w:themeFillTint="33"/>
            <w:vAlign w:val="center"/>
          </w:tcPr>
          <w:p w14:paraId="7CA8E661" w14:textId="4E087B13" w:rsidR="002604F9" w:rsidRPr="002604F9" w:rsidRDefault="002604F9" w:rsidP="002604F9">
            <w:pPr>
              <w:tabs>
                <w:tab w:val="left" w:pos="360"/>
              </w:tabs>
              <w:spacing w:line="276" w:lineRule="auto"/>
              <w:jc w:val="center"/>
              <w:rPr>
                <w:b/>
                <w:bCs/>
                <w:sz w:val="26"/>
                <w:szCs w:val="26"/>
                <w:lang w:val="en-US"/>
              </w:rPr>
            </w:pPr>
            <w:r w:rsidRPr="002604F9">
              <w:rPr>
                <w:b/>
                <w:bCs/>
                <w:sz w:val="26"/>
                <w:szCs w:val="26"/>
                <w:lang w:val="en-US"/>
              </w:rPr>
              <w:t>Ký hiệu</w:t>
            </w:r>
          </w:p>
        </w:tc>
        <w:tc>
          <w:tcPr>
            <w:tcW w:w="4500" w:type="dxa"/>
            <w:shd w:val="clear" w:color="auto" w:fill="C6D9F1" w:themeFill="text2" w:themeFillTint="33"/>
            <w:vAlign w:val="center"/>
          </w:tcPr>
          <w:p w14:paraId="769B1929" w14:textId="50E6739E" w:rsidR="002604F9" w:rsidRPr="002604F9" w:rsidRDefault="002604F9" w:rsidP="002604F9">
            <w:pPr>
              <w:tabs>
                <w:tab w:val="left" w:pos="360"/>
              </w:tabs>
              <w:spacing w:line="276" w:lineRule="auto"/>
              <w:jc w:val="center"/>
              <w:rPr>
                <w:b/>
                <w:bCs/>
                <w:sz w:val="26"/>
                <w:szCs w:val="26"/>
                <w:lang w:val="en-US"/>
              </w:rPr>
            </w:pPr>
            <w:r w:rsidRPr="002604F9">
              <w:rPr>
                <w:b/>
                <w:bCs/>
                <w:sz w:val="26"/>
                <w:szCs w:val="26"/>
                <w:lang w:val="en-US"/>
              </w:rPr>
              <w:t>Chức năng</w:t>
            </w:r>
          </w:p>
        </w:tc>
      </w:tr>
      <w:tr w:rsidR="002604F9" w14:paraId="2F3023E6" w14:textId="77777777" w:rsidTr="002604F9">
        <w:tc>
          <w:tcPr>
            <w:tcW w:w="3258" w:type="dxa"/>
            <w:vAlign w:val="center"/>
          </w:tcPr>
          <w:p w14:paraId="2ED7EEE7" w14:textId="64DE04A5" w:rsidR="002604F9" w:rsidRDefault="002604F9" w:rsidP="002604F9">
            <w:pPr>
              <w:tabs>
                <w:tab w:val="left" w:pos="360"/>
              </w:tabs>
              <w:spacing w:line="276" w:lineRule="auto"/>
              <w:jc w:val="center"/>
              <w:rPr>
                <w:sz w:val="26"/>
                <w:szCs w:val="26"/>
                <w:lang w:val="en-US"/>
              </w:rPr>
            </w:pPr>
            <w:r>
              <w:rPr>
                <w:sz w:val="26"/>
                <w:szCs w:val="26"/>
                <w:lang w:val="en-US"/>
              </w:rPr>
              <w:t>1</w:t>
            </w:r>
          </w:p>
        </w:tc>
        <w:tc>
          <w:tcPr>
            <w:tcW w:w="2250" w:type="dxa"/>
            <w:vAlign w:val="center"/>
          </w:tcPr>
          <w:p w14:paraId="2CF4EF55" w14:textId="4769A36F" w:rsidR="002604F9" w:rsidRDefault="002604F9" w:rsidP="002604F9">
            <w:pPr>
              <w:tabs>
                <w:tab w:val="left" w:pos="360"/>
              </w:tabs>
              <w:spacing w:line="276" w:lineRule="auto"/>
              <w:jc w:val="center"/>
              <w:rPr>
                <w:sz w:val="26"/>
                <w:szCs w:val="26"/>
                <w:lang w:val="en-US"/>
              </w:rPr>
            </w:pPr>
            <w:r>
              <w:rPr>
                <w:sz w:val="26"/>
                <w:szCs w:val="26"/>
                <w:lang w:val="en-US"/>
              </w:rPr>
              <w:t>VCC</w:t>
            </w:r>
          </w:p>
        </w:tc>
        <w:tc>
          <w:tcPr>
            <w:tcW w:w="4500" w:type="dxa"/>
            <w:vAlign w:val="center"/>
          </w:tcPr>
          <w:p w14:paraId="4B8E5A6F" w14:textId="4DF2EC16" w:rsidR="002604F9" w:rsidRDefault="002604F9" w:rsidP="002604F9">
            <w:pPr>
              <w:tabs>
                <w:tab w:val="left" w:pos="360"/>
              </w:tabs>
              <w:spacing w:line="276" w:lineRule="auto"/>
              <w:rPr>
                <w:sz w:val="26"/>
                <w:szCs w:val="26"/>
                <w:lang w:val="en-US"/>
              </w:rPr>
            </w:pPr>
            <w:r>
              <w:rPr>
                <w:sz w:val="26"/>
                <w:szCs w:val="26"/>
                <w:lang w:val="en-US"/>
              </w:rPr>
              <w:t>Cấp nguồn (3.3V – 5V)</w:t>
            </w:r>
          </w:p>
        </w:tc>
      </w:tr>
      <w:tr w:rsidR="002604F9" w14:paraId="0B46D357" w14:textId="77777777" w:rsidTr="002604F9">
        <w:tc>
          <w:tcPr>
            <w:tcW w:w="3258" w:type="dxa"/>
            <w:vAlign w:val="center"/>
          </w:tcPr>
          <w:p w14:paraId="7885935C" w14:textId="3726716B" w:rsidR="002604F9" w:rsidRDefault="002604F9" w:rsidP="002604F9">
            <w:pPr>
              <w:tabs>
                <w:tab w:val="left" w:pos="360"/>
              </w:tabs>
              <w:spacing w:line="276" w:lineRule="auto"/>
              <w:jc w:val="center"/>
              <w:rPr>
                <w:sz w:val="26"/>
                <w:szCs w:val="26"/>
                <w:lang w:val="en-US"/>
              </w:rPr>
            </w:pPr>
            <w:r>
              <w:rPr>
                <w:sz w:val="26"/>
                <w:szCs w:val="26"/>
                <w:lang w:val="en-US"/>
              </w:rPr>
              <w:t>2</w:t>
            </w:r>
          </w:p>
        </w:tc>
        <w:tc>
          <w:tcPr>
            <w:tcW w:w="2250" w:type="dxa"/>
            <w:vAlign w:val="center"/>
          </w:tcPr>
          <w:p w14:paraId="37731893" w14:textId="36213B02" w:rsidR="002604F9" w:rsidRDefault="002604F9" w:rsidP="002604F9">
            <w:pPr>
              <w:tabs>
                <w:tab w:val="left" w:pos="360"/>
              </w:tabs>
              <w:spacing w:line="276" w:lineRule="auto"/>
              <w:jc w:val="center"/>
              <w:rPr>
                <w:sz w:val="26"/>
                <w:szCs w:val="26"/>
                <w:lang w:val="en-US"/>
              </w:rPr>
            </w:pPr>
            <w:r>
              <w:rPr>
                <w:sz w:val="26"/>
                <w:szCs w:val="26"/>
                <w:lang w:val="en-US"/>
              </w:rPr>
              <w:t>DATA</w:t>
            </w:r>
          </w:p>
        </w:tc>
        <w:tc>
          <w:tcPr>
            <w:tcW w:w="4500" w:type="dxa"/>
            <w:vAlign w:val="center"/>
          </w:tcPr>
          <w:p w14:paraId="55828576" w14:textId="36EAC252" w:rsidR="002604F9" w:rsidRDefault="002604F9" w:rsidP="002604F9">
            <w:pPr>
              <w:tabs>
                <w:tab w:val="left" w:pos="360"/>
              </w:tabs>
              <w:spacing w:line="276" w:lineRule="auto"/>
              <w:rPr>
                <w:sz w:val="26"/>
                <w:szCs w:val="26"/>
                <w:lang w:val="en-US"/>
              </w:rPr>
            </w:pPr>
            <w:r>
              <w:rPr>
                <w:sz w:val="26"/>
                <w:szCs w:val="26"/>
                <w:lang w:val="en-US"/>
              </w:rPr>
              <w:t>Truyền dữ liệu 1 dây (cần điện trở kéo lên 4.7K – 10K</w:t>
            </w:r>
            <w:r w:rsidRPr="002604F9">
              <w:rPr>
                <w:sz w:val="26"/>
                <w:szCs w:val="26"/>
              </w:rPr>
              <w:t>Ω</w:t>
            </w:r>
          </w:p>
        </w:tc>
      </w:tr>
      <w:tr w:rsidR="002604F9" w14:paraId="7BA91D1A" w14:textId="77777777" w:rsidTr="002604F9">
        <w:tc>
          <w:tcPr>
            <w:tcW w:w="3258" w:type="dxa"/>
            <w:vAlign w:val="center"/>
          </w:tcPr>
          <w:p w14:paraId="773F348A" w14:textId="21CE71F2" w:rsidR="002604F9" w:rsidRDefault="002604F9" w:rsidP="002604F9">
            <w:pPr>
              <w:tabs>
                <w:tab w:val="left" w:pos="360"/>
              </w:tabs>
              <w:spacing w:line="276" w:lineRule="auto"/>
              <w:jc w:val="center"/>
              <w:rPr>
                <w:sz w:val="26"/>
                <w:szCs w:val="26"/>
                <w:lang w:val="en-US"/>
              </w:rPr>
            </w:pPr>
            <w:r>
              <w:rPr>
                <w:sz w:val="26"/>
                <w:szCs w:val="26"/>
                <w:lang w:val="en-US"/>
              </w:rPr>
              <w:t>3</w:t>
            </w:r>
          </w:p>
        </w:tc>
        <w:tc>
          <w:tcPr>
            <w:tcW w:w="2250" w:type="dxa"/>
            <w:vAlign w:val="center"/>
          </w:tcPr>
          <w:p w14:paraId="4ECF86CC" w14:textId="08910E46" w:rsidR="002604F9" w:rsidRDefault="002604F9" w:rsidP="002604F9">
            <w:pPr>
              <w:tabs>
                <w:tab w:val="left" w:pos="360"/>
              </w:tabs>
              <w:spacing w:line="276" w:lineRule="auto"/>
              <w:jc w:val="center"/>
              <w:rPr>
                <w:sz w:val="26"/>
                <w:szCs w:val="26"/>
                <w:lang w:val="en-US"/>
              </w:rPr>
            </w:pPr>
            <w:r>
              <w:rPr>
                <w:sz w:val="26"/>
                <w:szCs w:val="26"/>
                <w:lang w:val="en-US"/>
              </w:rPr>
              <w:t>NC</w:t>
            </w:r>
          </w:p>
        </w:tc>
        <w:tc>
          <w:tcPr>
            <w:tcW w:w="4500" w:type="dxa"/>
            <w:vAlign w:val="center"/>
          </w:tcPr>
          <w:p w14:paraId="0A7312E9" w14:textId="13BC53F9" w:rsidR="002604F9" w:rsidRDefault="002604F9" w:rsidP="002604F9">
            <w:pPr>
              <w:tabs>
                <w:tab w:val="left" w:pos="360"/>
              </w:tabs>
              <w:spacing w:line="276" w:lineRule="auto"/>
              <w:rPr>
                <w:sz w:val="26"/>
                <w:szCs w:val="26"/>
                <w:lang w:val="en-US"/>
              </w:rPr>
            </w:pPr>
            <w:r>
              <w:rPr>
                <w:sz w:val="26"/>
                <w:szCs w:val="26"/>
                <w:lang w:val="en-US"/>
              </w:rPr>
              <w:t>Không kết nối</w:t>
            </w:r>
          </w:p>
        </w:tc>
      </w:tr>
      <w:tr w:rsidR="002604F9" w14:paraId="73AA8742" w14:textId="77777777" w:rsidTr="002604F9">
        <w:tc>
          <w:tcPr>
            <w:tcW w:w="3258" w:type="dxa"/>
            <w:vAlign w:val="center"/>
          </w:tcPr>
          <w:p w14:paraId="54DC4FA1" w14:textId="7013F073" w:rsidR="002604F9" w:rsidRDefault="002604F9" w:rsidP="002604F9">
            <w:pPr>
              <w:tabs>
                <w:tab w:val="left" w:pos="360"/>
              </w:tabs>
              <w:spacing w:line="276" w:lineRule="auto"/>
              <w:jc w:val="center"/>
              <w:rPr>
                <w:sz w:val="26"/>
                <w:szCs w:val="26"/>
                <w:lang w:val="en-US"/>
              </w:rPr>
            </w:pPr>
            <w:r>
              <w:rPr>
                <w:sz w:val="26"/>
                <w:szCs w:val="26"/>
                <w:lang w:val="en-US"/>
              </w:rPr>
              <w:t>4</w:t>
            </w:r>
          </w:p>
        </w:tc>
        <w:tc>
          <w:tcPr>
            <w:tcW w:w="2250" w:type="dxa"/>
            <w:vAlign w:val="center"/>
          </w:tcPr>
          <w:p w14:paraId="22E7A83C" w14:textId="52056EF5" w:rsidR="002604F9" w:rsidRDefault="002604F9" w:rsidP="002604F9">
            <w:pPr>
              <w:tabs>
                <w:tab w:val="left" w:pos="360"/>
              </w:tabs>
              <w:spacing w:line="276" w:lineRule="auto"/>
              <w:jc w:val="center"/>
              <w:rPr>
                <w:sz w:val="26"/>
                <w:szCs w:val="26"/>
                <w:lang w:val="en-US"/>
              </w:rPr>
            </w:pPr>
            <w:r>
              <w:rPr>
                <w:sz w:val="26"/>
                <w:szCs w:val="26"/>
                <w:lang w:val="en-US"/>
              </w:rPr>
              <w:t>GND</w:t>
            </w:r>
          </w:p>
        </w:tc>
        <w:tc>
          <w:tcPr>
            <w:tcW w:w="4500" w:type="dxa"/>
            <w:vAlign w:val="center"/>
          </w:tcPr>
          <w:p w14:paraId="2C2DC9FC" w14:textId="1DF20B53" w:rsidR="002604F9" w:rsidRDefault="002604F9" w:rsidP="002604F9">
            <w:pPr>
              <w:tabs>
                <w:tab w:val="left" w:pos="360"/>
              </w:tabs>
              <w:spacing w:line="276" w:lineRule="auto"/>
              <w:rPr>
                <w:sz w:val="26"/>
                <w:szCs w:val="26"/>
                <w:lang w:val="en-US"/>
              </w:rPr>
            </w:pPr>
            <w:r>
              <w:rPr>
                <w:sz w:val="26"/>
                <w:szCs w:val="26"/>
                <w:lang w:val="en-US"/>
              </w:rPr>
              <w:t>Nối đất</w:t>
            </w:r>
          </w:p>
        </w:tc>
      </w:tr>
    </w:tbl>
    <w:p w14:paraId="75AD444A" w14:textId="77777777" w:rsidR="002604F9" w:rsidRDefault="002604F9" w:rsidP="002604F9">
      <w:pPr>
        <w:tabs>
          <w:tab w:val="left" w:pos="360"/>
        </w:tabs>
        <w:ind w:left="360"/>
        <w:rPr>
          <w:sz w:val="26"/>
          <w:szCs w:val="26"/>
          <w:lang w:val="en-US"/>
        </w:rPr>
      </w:pPr>
    </w:p>
    <w:p w14:paraId="31CE48C5" w14:textId="64E516BD" w:rsidR="002604F9" w:rsidRPr="003A6230" w:rsidRDefault="002604F9" w:rsidP="002604F9">
      <w:pPr>
        <w:tabs>
          <w:tab w:val="left" w:pos="360"/>
        </w:tabs>
        <w:ind w:left="360"/>
        <w:rPr>
          <w:b/>
          <w:bCs/>
          <w:sz w:val="26"/>
          <w:szCs w:val="26"/>
          <w:lang w:val="en-US"/>
        </w:rPr>
      </w:pPr>
      <w:r>
        <w:rPr>
          <w:b/>
          <w:bCs/>
          <w:sz w:val="26"/>
          <w:szCs w:val="26"/>
          <w:lang w:val="en-US"/>
        </w:rPr>
        <w:t>Nguyên lý hoat động và giao tiếp:</w:t>
      </w:r>
    </w:p>
    <w:p w14:paraId="5D35B86F" w14:textId="13E10794" w:rsidR="002604F9" w:rsidRDefault="002604F9" w:rsidP="002604F9">
      <w:pPr>
        <w:tabs>
          <w:tab w:val="left" w:pos="360"/>
        </w:tabs>
        <w:ind w:left="360"/>
        <w:rPr>
          <w:sz w:val="26"/>
          <w:szCs w:val="26"/>
          <w:lang w:val="en-US"/>
        </w:rPr>
      </w:pPr>
      <w:r w:rsidRPr="002604F9">
        <w:rPr>
          <w:sz w:val="26"/>
          <w:szCs w:val="26"/>
        </w:rPr>
        <w:t>ESP32 (hoặc vi điều khiển khác) kéo chân DATA xuống mức thấp trong vài ms để khởi động cảm biến. Sau đó, DHT22 phản hồi bằng một chuỗi xung dữ liệu.</w:t>
      </w:r>
    </w:p>
    <w:p w14:paraId="1F159BD3" w14:textId="6BCF26AF" w:rsidR="002604F9" w:rsidRDefault="002604F9" w:rsidP="002604F9">
      <w:pPr>
        <w:tabs>
          <w:tab w:val="left" w:pos="360"/>
        </w:tabs>
        <w:ind w:left="360"/>
        <w:rPr>
          <w:sz w:val="26"/>
          <w:szCs w:val="26"/>
          <w:lang w:val="en-US"/>
        </w:rPr>
      </w:pPr>
      <w:r w:rsidRPr="002604F9">
        <w:rPr>
          <w:sz w:val="26"/>
          <w:szCs w:val="26"/>
        </w:rPr>
        <w:t>Dữ liệu gửi đi có tổng cộng 40 bit:</w:t>
      </w:r>
    </w:p>
    <w:p w14:paraId="6B2F554B" w14:textId="176B15CE" w:rsidR="002604F9" w:rsidRDefault="002604F9">
      <w:pPr>
        <w:pStyle w:val="ListParagraph"/>
        <w:numPr>
          <w:ilvl w:val="0"/>
          <w:numId w:val="4"/>
        </w:numPr>
        <w:tabs>
          <w:tab w:val="left" w:pos="360"/>
        </w:tabs>
        <w:rPr>
          <w:sz w:val="26"/>
          <w:szCs w:val="26"/>
          <w:lang w:val="en-US"/>
        </w:rPr>
      </w:pPr>
      <w:r>
        <w:rPr>
          <w:sz w:val="26"/>
          <w:szCs w:val="26"/>
          <w:lang w:val="en-US"/>
        </w:rPr>
        <w:t>16 bit cho độ ẩm</w:t>
      </w:r>
    </w:p>
    <w:p w14:paraId="102FDE97" w14:textId="388B2120" w:rsidR="002604F9" w:rsidRDefault="002604F9">
      <w:pPr>
        <w:pStyle w:val="ListParagraph"/>
        <w:numPr>
          <w:ilvl w:val="0"/>
          <w:numId w:val="4"/>
        </w:numPr>
        <w:tabs>
          <w:tab w:val="left" w:pos="360"/>
        </w:tabs>
        <w:rPr>
          <w:sz w:val="26"/>
          <w:szCs w:val="26"/>
          <w:lang w:val="en-US"/>
        </w:rPr>
      </w:pPr>
      <w:r>
        <w:rPr>
          <w:sz w:val="26"/>
          <w:szCs w:val="26"/>
          <w:lang w:val="en-US"/>
        </w:rPr>
        <w:t>16 bit cho nhiệt độ</w:t>
      </w:r>
    </w:p>
    <w:p w14:paraId="47A0036F" w14:textId="0BEA5AED" w:rsidR="002604F9" w:rsidRDefault="002604F9">
      <w:pPr>
        <w:pStyle w:val="ListParagraph"/>
        <w:numPr>
          <w:ilvl w:val="0"/>
          <w:numId w:val="4"/>
        </w:numPr>
        <w:tabs>
          <w:tab w:val="left" w:pos="360"/>
        </w:tabs>
        <w:rPr>
          <w:sz w:val="26"/>
          <w:szCs w:val="26"/>
          <w:lang w:val="en-US"/>
        </w:rPr>
      </w:pPr>
      <w:r>
        <w:rPr>
          <w:sz w:val="26"/>
          <w:szCs w:val="26"/>
          <w:lang w:val="en-US"/>
        </w:rPr>
        <w:t>8 bit checksum (kiểm tra lỗi)</w:t>
      </w:r>
    </w:p>
    <w:p w14:paraId="12D91EAE" w14:textId="5A8AED38" w:rsidR="002604F9" w:rsidRDefault="002604F9" w:rsidP="002604F9">
      <w:pPr>
        <w:tabs>
          <w:tab w:val="left" w:pos="360"/>
        </w:tabs>
        <w:rPr>
          <w:sz w:val="26"/>
          <w:szCs w:val="26"/>
          <w:lang w:val="en-US"/>
        </w:rPr>
      </w:pPr>
      <w:r>
        <w:rPr>
          <w:sz w:val="26"/>
          <w:szCs w:val="26"/>
          <w:lang w:val="en-US"/>
        </w:rPr>
        <w:tab/>
      </w:r>
      <w:r w:rsidRPr="002604F9">
        <w:rPr>
          <w:sz w:val="26"/>
          <w:szCs w:val="26"/>
        </w:rPr>
        <w:t>Vi điều khiển đọc tín hiệu này, giải mã thành giá trị độ ẩm (%) và nhiệt độ (°C).</w:t>
      </w:r>
    </w:p>
    <w:p w14:paraId="6E2346E3" w14:textId="1EBB6DAA" w:rsidR="006E7BC4" w:rsidRPr="003A6230" w:rsidRDefault="002604F9" w:rsidP="003A6230">
      <w:pPr>
        <w:tabs>
          <w:tab w:val="left" w:pos="360"/>
        </w:tabs>
        <w:rPr>
          <w:b/>
          <w:bCs/>
          <w:sz w:val="26"/>
          <w:szCs w:val="26"/>
          <w:lang w:val="en-US"/>
        </w:rPr>
      </w:pPr>
      <w:r>
        <w:rPr>
          <w:sz w:val="26"/>
          <w:szCs w:val="26"/>
          <w:lang w:val="en-US"/>
        </w:rPr>
        <w:tab/>
      </w:r>
      <w:r>
        <w:rPr>
          <w:b/>
          <w:bCs/>
          <w:sz w:val="26"/>
          <w:szCs w:val="26"/>
          <w:lang w:val="en-US"/>
        </w:rPr>
        <w:t>Ưu điểm</w:t>
      </w:r>
      <w:r w:rsidR="006E7BC4">
        <w:rPr>
          <w:b/>
          <w:bCs/>
          <w:sz w:val="26"/>
          <w:szCs w:val="26"/>
          <w:lang w:val="en-US"/>
        </w:rPr>
        <w:t xml:space="preserve"> và nhược điểm</w:t>
      </w:r>
      <w:r>
        <w:rPr>
          <w:b/>
          <w:bCs/>
          <w:sz w:val="26"/>
          <w:szCs w:val="26"/>
          <w:lang w:val="en-US"/>
        </w:rPr>
        <w:t>:</w:t>
      </w:r>
    </w:p>
    <w:tbl>
      <w:tblPr>
        <w:tblStyle w:val="TableGrid"/>
        <w:tblW w:w="0" w:type="auto"/>
        <w:tblLook w:val="04A0" w:firstRow="1" w:lastRow="0" w:firstColumn="1" w:lastColumn="0" w:noHBand="0" w:noVBand="1"/>
      </w:tblPr>
      <w:tblGrid>
        <w:gridCol w:w="4476"/>
        <w:gridCol w:w="4554"/>
      </w:tblGrid>
      <w:tr w:rsidR="006E7BC4" w14:paraId="6296C7AD" w14:textId="77777777" w:rsidTr="005C6639">
        <w:tc>
          <w:tcPr>
            <w:tcW w:w="5238" w:type="dxa"/>
            <w:shd w:val="clear" w:color="auto" w:fill="C6D9F1" w:themeFill="text2" w:themeFillTint="33"/>
          </w:tcPr>
          <w:p w14:paraId="62613916" w14:textId="4FB649B2" w:rsidR="006E7BC4" w:rsidRPr="006E7BC4" w:rsidRDefault="006E7BC4" w:rsidP="006E7BC4">
            <w:pPr>
              <w:tabs>
                <w:tab w:val="left" w:pos="360"/>
              </w:tabs>
              <w:jc w:val="center"/>
              <w:rPr>
                <w:b/>
                <w:bCs/>
                <w:sz w:val="26"/>
                <w:szCs w:val="26"/>
                <w:lang w:val="en-US"/>
              </w:rPr>
            </w:pPr>
            <w:r w:rsidRPr="006E7BC4">
              <w:rPr>
                <w:b/>
                <w:bCs/>
                <w:sz w:val="26"/>
                <w:szCs w:val="26"/>
                <w:lang w:val="en-US"/>
              </w:rPr>
              <w:t>Ưu điểm</w:t>
            </w:r>
          </w:p>
        </w:tc>
        <w:tc>
          <w:tcPr>
            <w:tcW w:w="5238" w:type="dxa"/>
            <w:shd w:val="clear" w:color="auto" w:fill="C6D9F1" w:themeFill="text2" w:themeFillTint="33"/>
          </w:tcPr>
          <w:p w14:paraId="46D7DF1A" w14:textId="1F361146" w:rsidR="006E7BC4" w:rsidRPr="006E7BC4" w:rsidRDefault="006E7BC4" w:rsidP="006E7BC4">
            <w:pPr>
              <w:tabs>
                <w:tab w:val="left" w:pos="360"/>
              </w:tabs>
              <w:jc w:val="center"/>
              <w:rPr>
                <w:b/>
                <w:bCs/>
                <w:sz w:val="26"/>
                <w:szCs w:val="26"/>
                <w:lang w:val="en-US"/>
              </w:rPr>
            </w:pPr>
            <w:r w:rsidRPr="006E7BC4">
              <w:rPr>
                <w:b/>
                <w:bCs/>
                <w:sz w:val="26"/>
                <w:szCs w:val="26"/>
                <w:lang w:val="en-US"/>
              </w:rPr>
              <w:t>Nhược điểm</w:t>
            </w:r>
          </w:p>
        </w:tc>
      </w:tr>
      <w:tr w:rsidR="006E7BC4" w14:paraId="04152849" w14:textId="77777777" w:rsidTr="006E7BC4">
        <w:tc>
          <w:tcPr>
            <w:tcW w:w="5238" w:type="dxa"/>
          </w:tcPr>
          <w:p w14:paraId="3AB720C2" w14:textId="77777777" w:rsidR="006E7BC4" w:rsidRDefault="006E7BC4">
            <w:pPr>
              <w:pStyle w:val="ListParagraph"/>
              <w:numPr>
                <w:ilvl w:val="0"/>
                <w:numId w:val="4"/>
              </w:numPr>
              <w:tabs>
                <w:tab w:val="left" w:pos="360"/>
              </w:tabs>
              <w:ind w:left="720" w:hanging="630"/>
              <w:rPr>
                <w:sz w:val="26"/>
                <w:szCs w:val="26"/>
                <w:lang w:val="en-US"/>
              </w:rPr>
            </w:pPr>
            <w:r>
              <w:rPr>
                <w:sz w:val="26"/>
                <w:szCs w:val="26"/>
                <w:lang w:val="en-US"/>
              </w:rPr>
              <w:t>Độ chính xác cao hơn DHT11</w:t>
            </w:r>
          </w:p>
          <w:p w14:paraId="1E707AB6" w14:textId="77777777" w:rsidR="006E7BC4" w:rsidRDefault="006E7BC4">
            <w:pPr>
              <w:pStyle w:val="ListParagraph"/>
              <w:numPr>
                <w:ilvl w:val="0"/>
                <w:numId w:val="4"/>
              </w:numPr>
              <w:tabs>
                <w:tab w:val="left" w:pos="360"/>
              </w:tabs>
              <w:ind w:left="720" w:hanging="630"/>
              <w:rPr>
                <w:sz w:val="26"/>
                <w:szCs w:val="26"/>
                <w:lang w:val="en-US"/>
              </w:rPr>
            </w:pPr>
            <w:r>
              <w:rPr>
                <w:sz w:val="26"/>
                <w:szCs w:val="26"/>
                <w:lang w:val="en-US"/>
              </w:rPr>
              <w:t>Đo được dải nhiệt độ và độ ẩm rộng</w:t>
            </w:r>
          </w:p>
          <w:p w14:paraId="5C204F7D" w14:textId="77777777" w:rsidR="006E7BC4" w:rsidRDefault="006E7BC4">
            <w:pPr>
              <w:pStyle w:val="ListParagraph"/>
              <w:numPr>
                <w:ilvl w:val="0"/>
                <w:numId w:val="4"/>
              </w:numPr>
              <w:tabs>
                <w:tab w:val="left" w:pos="360"/>
              </w:tabs>
              <w:ind w:left="720" w:hanging="630"/>
              <w:rPr>
                <w:sz w:val="26"/>
                <w:szCs w:val="26"/>
                <w:lang w:val="en-US"/>
              </w:rPr>
            </w:pPr>
            <w:r>
              <w:rPr>
                <w:sz w:val="26"/>
                <w:szCs w:val="26"/>
                <w:lang w:val="en-US"/>
              </w:rPr>
              <w:t>Giao tiếp đơn giản (1 giây)</w:t>
            </w:r>
          </w:p>
          <w:p w14:paraId="064F1778" w14:textId="77777777" w:rsidR="006E7BC4" w:rsidRDefault="006E7BC4" w:rsidP="006E7BC4">
            <w:pPr>
              <w:tabs>
                <w:tab w:val="left" w:pos="360"/>
              </w:tabs>
              <w:rPr>
                <w:sz w:val="26"/>
                <w:szCs w:val="26"/>
                <w:lang w:val="en-US"/>
              </w:rPr>
            </w:pPr>
          </w:p>
        </w:tc>
        <w:tc>
          <w:tcPr>
            <w:tcW w:w="5238" w:type="dxa"/>
          </w:tcPr>
          <w:p w14:paraId="1CCA423D" w14:textId="77777777" w:rsidR="006E7BC4" w:rsidRPr="00543363" w:rsidRDefault="006E7BC4" w:rsidP="006A5F5F">
            <w:pPr>
              <w:pStyle w:val="ListParagraph"/>
              <w:numPr>
                <w:ilvl w:val="0"/>
                <w:numId w:val="4"/>
              </w:numPr>
              <w:tabs>
                <w:tab w:val="left" w:pos="360"/>
              </w:tabs>
              <w:ind w:left="86" w:firstLine="11"/>
              <w:rPr>
                <w:sz w:val="26"/>
                <w:szCs w:val="26"/>
                <w:lang w:val="en-US"/>
              </w:rPr>
            </w:pPr>
            <w:r w:rsidRPr="00543363">
              <w:rPr>
                <w:sz w:val="26"/>
                <w:szCs w:val="26"/>
                <w:lang w:val="en-US"/>
              </w:rPr>
              <w:t>Tốc độ đọc chậm (2 giây mới cập nhật dữ liệu)</w:t>
            </w:r>
          </w:p>
          <w:p w14:paraId="165BDB14" w14:textId="77777777" w:rsidR="006E7BC4" w:rsidRPr="00543363" w:rsidRDefault="006E7BC4">
            <w:pPr>
              <w:pStyle w:val="ListParagraph"/>
              <w:numPr>
                <w:ilvl w:val="0"/>
                <w:numId w:val="4"/>
              </w:numPr>
              <w:tabs>
                <w:tab w:val="left" w:pos="360"/>
              </w:tabs>
              <w:ind w:hanging="983"/>
              <w:rPr>
                <w:sz w:val="26"/>
                <w:szCs w:val="26"/>
                <w:lang w:val="en-US"/>
              </w:rPr>
            </w:pPr>
            <w:r w:rsidRPr="00543363">
              <w:rPr>
                <w:sz w:val="26"/>
                <w:szCs w:val="26"/>
                <w:lang w:val="en-US"/>
              </w:rPr>
              <w:t>Giá thành cao hơn DHT11</w:t>
            </w:r>
          </w:p>
          <w:p w14:paraId="234408DF" w14:textId="3300C784" w:rsidR="006E7BC4" w:rsidRPr="00543363" w:rsidRDefault="006E7BC4" w:rsidP="006A5F5F">
            <w:pPr>
              <w:pStyle w:val="ListParagraph"/>
              <w:numPr>
                <w:ilvl w:val="0"/>
                <w:numId w:val="4"/>
              </w:numPr>
              <w:tabs>
                <w:tab w:val="left" w:pos="360"/>
              </w:tabs>
              <w:ind w:left="86" w:firstLine="11"/>
              <w:rPr>
                <w:sz w:val="26"/>
                <w:szCs w:val="26"/>
                <w:lang w:val="en-US"/>
              </w:rPr>
            </w:pPr>
            <w:r w:rsidRPr="00543363">
              <w:rPr>
                <w:sz w:val="26"/>
                <w:szCs w:val="26"/>
                <w:lang w:val="en-US"/>
              </w:rPr>
              <w:t>Dễ hỏng khi làm việc trong môi trường quá lâu mà không có bảo về</w:t>
            </w:r>
          </w:p>
        </w:tc>
      </w:tr>
    </w:tbl>
    <w:p w14:paraId="55ABD757" w14:textId="77777777" w:rsidR="00543363" w:rsidRDefault="00543363" w:rsidP="006E7BC4">
      <w:pPr>
        <w:tabs>
          <w:tab w:val="left" w:pos="360"/>
        </w:tabs>
        <w:rPr>
          <w:sz w:val="26"/>
          <w:szCs w:val="26"/>
          <w:lang w:val="en-US"/>
        </w:rPr>
      </w:pPr>
    </w:p>
    <w:p w14:paraId="375F5BD3" w14:textId="51013D64" w:rsidR="006E7BC4" w:rsidRPr="006E7BC4" w:rsidRDefault="006E7BC4">
      <w:pPr>
        <w:pStyle w:val="ListParagraph"/>
        <w:numPr>
          <w:ilvl w:val="0"/>
          <w:numId w:val="3"/>
        </w:numPr>
        <w:tabs>
          <w:tab w:val="left" w:pos="360"/>
        </w:tabs>
        <w:rPr>
          <w:b/>
          <w:bCs/>
          <w:sz w:val="26"/>
          <w:szCs w:val="26"/>
          <w:lang w:val="en-US"/>
        </w:rPr>
      </w:pPr>
      <w:r w:rsidRPr="006E7BC4">
        <w:rPr>
          <w:b/>
          <w:bCs/>
          <w:sz w:val="26"/>
          <w:szCs w:val="26"/>
          <w:lang w:val="en-US"/>
        </w:rPr>
        <w:t>Cảm biến độ ẩm đất</w:t>
      </w:r>
    </w:p>
    <w:p w14:paraId="381F1BE2" w14:textId="1FA5C827" w:rsidR="002604F9" w:rsidRDefault="006E7BC4" w:rsidP="002604F9">
      <w:pPr>
        <w:tabs>
          <w:tab w:val="left" w:pos="360"/>
        </w:tabs>
        <w:ind w:left="360"/>
        <w:rPr>
          <w:b/>
          <w:bCs/>
          <w:sz w:val="26"/>
          <w:szCs w:val="26"/>
          <w:lang w:val="en-US"/>
        </w:rPr>
      </w:pPr>
      <w:r>
        <w:rPr>
          <w:b/>
          <w:bCs/>
          <w:sz w:val="26"/>
          <w:szCs w:val="26"/>
          <w:lang w:val="en-US"/>
        </w:rPr>
        <w:t>Giới thiệu chung:</w:t>
      </w:r>
    </w:p>
    <w:p w14:paraId="4C284BFB" w14:textId="5176AD71" w:rsidR="006E7BC4" w:rsidRDefault="006E7BC4" w:rsidP="006E7BC4">
      <w:pPr>
        <w:tabs>
          <w:tab w:val="left" w:pos="360"/>
        </w:tabs>
        <w:ind w:left="360"/>
        <w:rPr>
          <w:sz w:val="26"/>
          <w:szCs w:val="26"/>
          <w:lang w:val="en-US"/>
        </w:rPr>
      </w:pPr>
      <w:r>
        <w:rPr>
          <w:sz w:val="26"/>
          <w:szCs w:val="26"/>
          <w:lang w:val="en-US"/>
        </w:rPr>
        <w:tab/>
      </w:r>
      <w:r w:rsidRPr="006E7BC4">
        <w:rPr>
          <w:sz w:val="26"/>
          <w:szCs w:val="26"/>
          <w:lang w:val="en-US"/>
        </w:rPr>
        <w:t>Cảm biến độ ẩm đất là loại cảm biến dùng để đo hàm lượng nước trong đất, được ứng dụng trong nông nghiệp thông minh, hệ thống tưới tự động, giám sát cây trồng. Nguyên lý hoạt động dựa trên việc thay đổi điện trở hoặc điện dung của đất khi hàm lượng nước thay đổi.</w:t>
      </w:r>
    </w:p>
    <w:p w14:paraId="032EABBE" w14:textId="58CDDF53" w:rsidR="006E7BC4" w:rsidRDefault="006E7BC4" w:rsidP="006E7BC4">
      <w:pPr>
        <w:tabs>
          <w:tab w:val="left" w:pos="360"/>
        </w:tabs>
        <w:ind w:left="360"/>
        <w:rPr>
          <w:sz w:val="26"/>
          <w:szCs w:val="26"/>
          <w:lang w:val="en-US"/>
        </w:rPr>
      </w:pPr>
      <w:r>
        <w:rPr>
          <w:sz w:val="26"/>
          <w:szCs w:val="26"/>
          <w:lang w:val="en-US"/>
        </w:rPr>
        <w:tab/>
        <w:t>Có 2 loại phổ biến:</w:t>
      </w:r>
    </w:p>
    <w:p w14:paraId="4BCD45F7" w14:textId="71F2DF36" w:rsidR="006E7BC4" w:rsidRDefault="006E7BC4">
      <w:pPr>
        <w:pStyle w:val="ListParagraph"/>
        <w:numPr>
          <w:ilvl w:val="0"/>
          <w:numId w:val="4"/>
        </w:numPr>
        <w:tabs>
          <w:tab w:val="left" w:pos="360"/>
        </w:tabs>
        <w:rPr>
          <w:sz w:val="26"/>
          <w:szCs w:val="26"/>
          <w:lang w:val="en-US"/>
        </w:rPr>
      </w:pPr>
      <w:r w:rsidRPr="006E7BC4">
        <w:rPr>
          <w:sz w:val="26"/>
          <w:szCs w:val="26"/>
        </w:rPr>
        <w:t>Cảm biến độ ẩm đất loại điện trở (Soil Moisture Sensor – Resistive):</w:t>
      </w:r>
    </w:p>
    <w:p w14:paraId="0B082F57" w14:textId="59FEAB36" w:rsidR="006E7BC4" w:rsidRDefault="006E7BC4">
      <w:pPr>
        <w:pStyle w:val="ListParagraph"/>
        <w:numPr>
          <w:ilvl w:val="1"/>
          <w:numId w:val="4"/>
        </w:numPr>
        <w:tabs>
          <w:tab w:val="left" w:pos="360"/>
        </w:tabs>
        <w:rPr>
          <w:sz w:val="26"/>
          <w:szCs w:val="26"/>
          <w:lang w:val="en-US"/>
        </w:rPr>
      </w:pPr>
      <w:r w:rsidRPr="006E7BC4">
        <w:rPr>
          <w:sz w:val="26"/>
          <w:szCs w:val="26"/>
        </w:rPr>
        <w:t>Đo sự thay đổi điện trở của đất.</w:t>
      </w:r>
    </w:p>
    <w:p w14:paraId="71743CE1" w14:textId="6B3C1D9C" w:rsidR="006E7BC4" w:rsidRDefault="006E7BC4">
      <w:pPr>
        <w:pStyle w:val="ListParagraph"/>
        <w:numPr>
          <w:ilvl w:val="1"/>
          <w:numId w:val="4"/>
        </w:numPr>
        <w:tabs>
          <w:tab w:val="left" w:pos="360"/>
        </w:tabs>
        <w:rPr>
          <w:sz w:val="26"/>
          <w:szCs w:val="26"/>
          <w:lang w:val="en-US"/>
        </w:rPr>
      </w:pPr>
      <w:r w:rsidRPr="006E7BC4">
        <w:rPr>
          <w:sz w:val="26"/>
          <w:szCs w:val="26"/>
        </w:rPr>
        <w:t>Rẻ, đơn giản nhưng dễ bị ăn mòn điện cực.</w:t>
      </w:r>
    </w:p>
    <w:p w14:paraId="441B0D34" w14:textId="34AE020D" w:rsidR="006E7BC4" w:rsidRDefault="006E7BC4">
      <w:pPr>
        <w:pStyle w:val="ListParagraph"/>
        <w:numPr>
          <w:ilvl w:val="0"/>
          <w:numId w:val="4"/>
        </w:numPr>
        <w:tabs>
          <w:tab w:val="left" w:pos="360"/>
        </w:tabs>
        <w:rPr>
          <w:sz w:val="26"/>
          <w:szCs w:val="26"/>
          <w:lang w:val="en-US"/>
        </w:rPr>
      </w:pPr>
      <w:r w:rsidRPr="006E7BC4">
        <w:rPr>
          <w:sz w:val="26"/>
          <w:szCs w:val="26"/>
        </w:rPr>
        <w:t>Cảm biến độ ẩm đất loại điện dung (Capacitive Soil Moisture Sensor):</w:t>
      </w:r>
    </w:p>
    <w:p w14:paraId="25382F7D" w14:textId="364BBBDF" w:rsidR="006E7BC4" w:rsidRDefault="006E7BC4">
      <w:pPr>
        <w:pStyle w:val="ListParagraph"/>
        <w:numPr>
          <w:ilvl w:val="1"/>
          <w:numId w:val="4"/>
        </w:numPr>
        <w:tabs>
          <w:tab w:val="left" w:pos="360"/>
        </w:tabs>
        <w:rPr>
          <w:sz w:val="26"/>
          <w:szCs w:val="26"/>
          <w:lang w:val="en-US"/>
        </w:rPr>
      </w:pPr>
      <w:r w:rsidRPr="006E7BC4">
        <w:rPr>
          <w:sz w:val="26"/>
          <w:szCs w:val="26"/>
        </w:rPr>
        <w:t>Đo sự thay đổi hằng số điện môi của đất.</w:t>
      </w:r>
    </w:p>
    <w:p w14:paraId="0F0590FF" w14:textId="582C4256" w:rsidR="006E7BC4" w:rsidRDefault="006E7BC4">
      <w:pPr>
        <w:pStyle w:val="ListParagraph"/>
        <w:numPr>
          <w:ilvl w:val="1"/>
          <w:numId w:val="4"/>
        </w:numPr>
        <w:tabs>
          <w:tab w:val="left" w:pos="360"/>
        </w:tabs>
        <w:rPr>
          <w:sz w:val="26"/>
          <w:szCs w:val="26"/>
          <w:lang w:val="en-US"/>
        </w:rPr>
      </w:pPr>
      <w:r w:rsidRPr="006E7BC4">
        <w:rPr>
          <w:sz w:val="26"/>
          <w:szCs w:val="26"/>
        </w:rPr>
        <w:t>Bền hơn, ít bị ăn mòn, kết quả ổn định hơn.</w:t>
      </w:r>
    </w:p>
    <w:p w14:paraId="6B85BB7F" w14:textId="34070AFD" w:rsidR="006E7BC4" w:rsidRDefault="006E7BC4">
      <w:pPr>
        <w:pStyle w:val="ListParagraph"/>
        <w:numPr>
          <w:ilvl w:val="0"/>
          <w:numId w:val="5"/>
        </w:numPr>
        <w:tabs>
          <w:tab w:val="left" w:pos="360"/>
        </w:tabs>
        <w:rPr>
          <w:sz w:val="26"/>
          <w:szCs w:val="26"/>
          <w:lang w:val="en-US"/>
        </w:rPr>
      </w:pPr>
      <w:r w:rsidRPr="006E7BC4">
        <w:rPr>
          <w:sz w:val="26"/>
          <w:szCs w:val="26"/>
        </w:rPr>
        <w:t>Ở đây sử dụng loại dựa trên điện trở.</w:t>
      </w:r>
    </w:p>
    <w:p w14:paraId="73E6BBA4" w14:textId="77777777" w:rsidR="006E7BC4" w:rsidRPr="006E7BC4" w:rsidRDefault="006E7BC4" w:rsidP="006E7BC4">
      <w:pPr>
        <w:tabs>
          <w:tab w:val="left" w:pos="360"/>
        </w:tabs>
        <w:rPr>
          <w:sz w:val="26"/>
          <w:szCs w:val="26"/>
          <w:lang w:val="en-US"/>
        </w:rPr>
      </w:pPr>
    </w:p>
    <w:p w14:paraId="29447C5F" w14:textId="770CBA3C" w:rsidR="006E7BC4" w:rsidRDefault="006E7BC4" w:rsidP="006E7BC4">
      <w:pPr>
        <w:tabs>
          <w:tab w:val="left" w:pos="360"/>
        </w:tabs>
        <w:rPr>
          <w:b/>
          <w:bCs/>
          <w:sz w:val="26"/>
          <w:szCs w:val="26"/>
          <w:lang w:val="en-US"/>
        </w:rPr>
      </w:pPr>
      <w:r>
        <w:rPr>
          <w:sz w:val="26"/>
          <w:szCs w:val="26"/>
          <w:lang w:val="en-US"/>
        </w:rPr>
        <w:tab/>
      </w:r>
      <w:r>
        <w:rPr>
          <w:b/>
          <w:bCs/>
          <w:sz w:val="26"/>
          <w:szCs w:val="26"/>
          <w:lang w:val="en-US"/>
        </w:rPr>
        <w:t>Cấu tạo và nguyên lý hoạt động:</w:t>
      </w:r>
    </w:p>
    <w:p w14:paraId="57C3BC21" w14:textId="6F8B93E1" w:rsidR="006E7BC4" w:rsidRDefault="006E7BC4" w:rsidP="006E7BC4">
      <w:pPr>
        <w:tabs>
          <w:tab w:val="left" w:pos="360"/>
        </w:tabs>
        <w:rPr>
          <w:sz w:val="26"/>
          <w:szCs w:val="26"/>
          <w:lang w:val="en-US"/>
        </w:rPr>
      </w:pPr>
      <w:r>
        <w:rPr>
          <w:sz w:val="26"/>
          <w:szCs w:val="26"/>
          <w:lang w:val="en-US"/>
        </w:rPr>
        <w:tab/>
        <w:t>Gồm 2 que kim loại cắm xuống đất:</w:t>
      </w:r>
    </w:p>
    <w:p w14:paraId="36C45D0F" w14:textId="409E8A80" w:rsidR="006E7BC4" w:rsidRDefault="006E7BC4">
      <w:pPr>
        <w:pStyle w:val="ListParagraph"/>
        <w:numPr>
          <w:ilvl w:val="0"/>
          <w:numId w:val="4"/>
        </w:numPr>
        <w:tabs>
          <w:tab w:val="left" w:pos="360"/>
        </w:tabs>
        <w:rPr>
          <w:sz w:val="26"/>
          <w:szCs w:val="26"/>
          <w:lang w:val="en-US"/>
        </w:rPr>
      </w:pPr>
      <w:r w:rsidRPr="006E7BC4">
        <w:rPr>
          <w:sz w:val="26"/>
          <w:szCs w:val="26"/>
        </w:rPr>
        <w:lastRenderedPageBreak/>
        <w:t>Khi đất khô → điện trở giữa 2 que cao → dòng điện nhỏ.</w:t>
      </w:r>
    </w:p>
    <w:p w14:paraId="22221D36" w14:textId="6601A885" w:rsidR="006E7BC4" w:rsidRDefault="006E7BC4">
      <w:pPr>
        <w:pStyle w:val="ListParagraph"/>
        <w:numPr>
          <w:ilvl w:val="0"/>
          <w:numId w:val="4"/>
        </w:numPr>
        <w:tabs>
          <w:tab w:val="left" w:pos="360"/>
        </w:tabs>
        <w:rPr>
          <w:sz w:val="26"/>
          <w:szCs w:val="26"/>
          <w:lang w:val="en-US"/>
        </w:rPr>
      </w:pPr>
      <w:r w:rsidRPr="006E7BC4">
        <w:rPr>
          <w:sz w:val="26"/>
          <w:szCs w:val="26"/>
        </w:rPr>
        <w:t>Khi đất ẩm → điện trở giảm → dòng điện lớn.</w:t>
      </w:r>
    </w:p>
    <w:p w14:paraId="1788BE17" w14:textId="39496B40" w:rsidR="006E7BC4" w:rsidRDefault="006E7BC4">
      <w:pPr>
        <w:pStyle w:val="ListParagraph"/>
        <w:numPr>
          <w:ilvl w:val="0"/>
          <w:numId w:val="4"/>
        </w:numPr>
        <w:tabs>
          <w:tab w:val="left" w:pos="360"/>
        </w:tabs>
        <w:rPr>
          <w:sz w:val="26"/>
          <w:szCs w:val="26"/>
          <w:lang w:val="en-US"/>
        </w:rPr>
      </w:pPr>
      <w:r w:rsidRPr="006E7BC4">
        <w:rPr>
          <w:sz w:val="26"/>
          <w:szCs w:val="26"/>
        </w:rPr>
        <w:t>Module đi kèm thường có mạch so sánh LM393, xuất tín hiệu Analog và Digital.</w:t>
      </w:r>
    </w:p>
    <w:p w14:paraId="3CD773BC" w14:textId="77DECAF9" w:rsidR="006E7BC4" w:rsidRPr="003A6230" w:rsidRDefault="006E7BC4" w:rsidP="006E7BC4">
      <w:pPr>
        <w:tabs>
          <w:tab w:val="left" w:pos="360"/>
        </w:tabs>
        <w:rPr>
          <w:b/>
          <w:bCs/>
          <w:sz w:val="26"/>
          <w:szCs w:val="26"/>
          <w:lang w:val="en-US"/>
        </w:rPr>
      </w:pPr>
      <w:r>
        <w:rPr>
          <w:sz w:val="26"/>
          <w:szCs w:val="26"/>
          <w:lang w:val="en-US"/>
        </w:rPr>
        <w:tab/>
      </w:r>
      <w:r w:rsidRPr="006E7BC4">
        <w:rPr>
          <w:b/>
          <w:bCs/>
          <w:sz w:val="26"/>
          <w:szCs w:val="26"/>
          <w:lang w:val="en-US"/>
        </w:rPr>
        <w:t>Sơ đồ chân</w:t>
      </w:r>
    </w:p>
    <w:tbl>
      <w:tblPr>
        <w:tblStyle w:val="TableGrid"/>
        <w:tblW w:w="0" w:type="auto"/>
        <w:tblLook w:val="04A0" w:firstRow="1" w:lastRow="0" w:firstColumn="1" w:lastColumn="0" w:noHBand="0" w:noVBand="1"/>
      </w:tblPr>
      <w:tblGrid>
        <w:gridCol w:w="1192"/>
        <w:gridCol w:w="2230"/>
        <w:gridCol w:w="5608"/>
      </w:tblGrid>
      <w:tr w:rsidR="006E7BC4" w14:paraId="144455D4" w14:textId="77777777" w:rsidTr="00816C21">
        <w:tc>
          <w:tcPr>
            <w:tcW w:w="1278" w:type="dxa"/>
            <w:shd w:val="clear" w:color="auto" w:fill="C6D9F1" w:themeFill="text2" w:themeFillTint="33"/>
          </w:tcPr>
          <w:p w14:paraId="1C9F8111" w14:textId="1C2FA430" w:rsidR="006E7BC4" w:rsidRPr="006E7BC4" w:rsidRDefault="006E7BC4" w:rsidP="006E7BC4">
            <w:pPr>
              <w:tabs>
                <w:tab w:val="left" w:pos="360"/>
              </w:tabs>
              <w:jc w:val="center"/>
              <w:rPr>
                <w:b/>
                <w:bCs/>
                <w:sz w:val="26"/>
                <w:szCs w:val="26"/>
                <w:lang w:val="en-US"/>
              </w:rPr>
            </w:pPr>
            <w:r w:rsidRPr="006E7BC4">
              <w:rPr>
                <w:b/>
                <w:bCs/>
                <w:sz w:val="26"/>
                <w:szCs w:val="26"/>
                <w:lang w:val="en-US"/>
              </w:rPr>
              <w:t>Chân</w:t>
            </w:r>
          </w:p>
        </w:tc>
        <w:tc>
          <w:tcPr>
            <w:tcW w:w="2520" w:type="dxa"/>
            <w:shd w:val="clear" w:color="auto" w:fill="C6D9F1" w:themeFill="text2" w:themeFillTint="33"/>
          </w:tcPr>
          <w:p w14:paraId="2E271ED3" w14:textId="7F26C473" w:rsidR="006E7BC4" w:rsidRPr="006E7BC4" w:rsidRDefault="006E7BC4" w:rsidP="006E7BC4">
            <w:pPr>
              <w:tabs>
                <w:tab w:val="left" w:pos="360"/>
              </w:tabs>
              <w:jc w:val="center"/>
              <w:rPr>
                <w:b/>
                <w:bCs/>
                <w:sz w:val="26"/>
                <w:szCs w:val="26"/>
                <w:lang w:val="en-US"/>
              </w:rPr>
            </w:pPr>
            <w:r w:rsidRPr="006E7BC4">
              <w:rPr>
                <w:b/>
                <w:bCs/>
                <w:sz w:val="26"/>
                <w:szCs w:val="26"/>
                <w:lang w:val="en-US"/>
              </w:rPr>
              <w:t>Ký hiệu</w:t>
            </w:r>
          </w:p>
        </w:tc>
        <w:tc>
          <w:tcPr>
            <w:tcW w:w="6678" w:type="dxa"/>
            <w:shd w:val="clear" w:color="auto" w:fill="C6D9F1" w:themeFill="text2" w:themeFillTint="33"/>
          </w:tcPr>
          <w:p w14:paraId="2DD66097" w14:textId="6BC11F89" w:rsidR="006E7BC4" w:rsidRPr="006E7BC4" w:rsidRDefault="006E7BC4" w:rsidP="006E7BC4">
            <w:pPr>
              <w:tabs>
                <w:tab w:val="left" w:pos="360"/>
              </w:tabs>
              <w:jc w:val="center"/>
              <w:rPr>
                <w:b/>
                <w:bCs/>
                <w:sz w:val="26"/>
                <w:szCs w:val="26"/>
                <w:lang w:val="en-US"/>
              </w:rPr>
            </w:pPr>
            <w:r w:rsidRPr="006E7BC4">
              <w:rPr>
                <w:b/>
                <w:bCs/>
                <w:sz w:val="26"/>
                <w:szCs w:val="26"/>
                <w:lang w:val="en-US"/>
              </w:rPr>
              <w:t>Chức năng</w:t>
            </w:r>
          </w:p>
        </w:tc>
      </w:tr>
      <w:tr w:rsidR="006E7BC4" w14:paraId="7DBCAA9B" w14:textId="77777777" w:rsidTr="006E7BC4">
        <w:tc>
          <w:tcPr>
            <w:tcW w:w="1278" w:type="dxa"/>
          </w:tcPr>
          <w:p w14:paraId="686D4BB7" w14:textId="28BF1923" w:rsidR="006E7BC4" w:rsidRDefault="006E7BC4" w:rsidP="006E7BC4">
            <w:pPr>
              <w:tabs>
                <w:tab w:val="left" w:pos="360"/>
              </w:tabs>
              <w:jc w:val="center"/>
              <w:rPr>
                <w:sz w:val="26"/>
                <w:szCs w:val="26"/>
                <w:lang w:val="en-US"/>
              </w:rPr>
            </w:pPr>
            <w:r>
              <w:rPr>
                <w:sz w:val="26"/>
                <w:szCs w:val="26"/>
                <w:lang w:val="en-US"/>
              </w:rPr>
              <w:t>VCC</w:t>
            </w:r>
          </w:p>
        </w:tc>
        <w:tc>
          <w:tcPr>
            <w:tcW w:w="2520" w:type="dxa"/>
          </w:tcPr>
          <w:p w14:paraId="43FE9428" w14:textId="233F567D" w:rsidR="006E7BC4" w:rsidRDefault="006E7BC4" w:rsidP="006E7BC4">
            <w:pPr>
              <w:tabs>
                <w:tab w:val="left" w:pos="360"/>
              </w:tabs>
              <w:jc w:val="center"/>
              <w:rPr>
                <w:sz w:val="26"/>
                <w:szCs w:val="26"/>
                <w:lang w:val="en-US"/>
              </w:rPr>
            </w:pPr>
            <w:r>
              <w:rPr>
                <w:sz w:val="26"/>
                <w:szCs w:val="26"/>
                <w:lang w:val="en-US"/>
              </w:rPr>
              <w:t>3.3V – 5V</w:t>
            </w:r>
          </w:p>
        </w:tc>
        <w:tc>
          <w:tcPr>
            <w:tcW w:w="6678" w:type="dxa"/>
          </w:tcPr>
          <w:p w14:paraId="188692DB" w14:textId="6762398F" w:rsidR="006E7BC4" w:rsidRDefault="006E7BC4" w:rsidP="006E7BC4">
            <w:pPr>
              <w:tabs>
                <w:tab w:val="left" w:pos="360"/>
              </w:tabs>
              <w:rPr>
                <w:sz w:val="26"/>
                <w:szCs w:val="26"/>
                <w:lang w:val="en-US"/>
              </w:rPr>
            </w:pPr>
            <w:r>
              <w:rPr>
                <w:sz w:val="26"/>
                <w:szCs w:val="26"/>
                <w:lang w:val="en-US"/>
              </w:rPr>
              <w:t>Nguồn cấp</w:t>
            </w:r>
          </w:p>
        </w:tc>
      </w:tr>
      <w:tr w:rsidR="006E7BC4" w14:paraId="1E707908" w14:textId="77777777" w:rsidTr="006E7BC4">
        <w:tc>
          <w:tcPr>
            <w:tcW w:w="1278" w:type="dxa"/>
          </w:tcPr>
          <w:p w14:paraId="175706F1" w14:textId="0CDFEA52" w:rsidR="006E7BC4" w:rsidRDefault="006E7BC4" w:rsidP="006E7BC4">
            <w:pPr>
              <w:tabs>
                <w:tab w:val="left" w:pos="360"/>
              </w:tabs>
              <w:jc w:val="center"/>
              <w:rPr>
                <w:sz w:val="26"/>
                <w:szCs w:val="26"/>
                <w:lang w:val="en-US"/>
              </w:rPr>
            </w:pPr>
            <w:r>
              <w:rPr>
                <w:sz w:val="26"/>
                <w:szCs w:val="26"/>
                <w:lang w:val="en-US"/>
              </w:rPr>
              <w:t>GND</w:t>
            </w:r>
          </w:p>
        </w:tc>
        <w:tc>
          <w:tcPr>
            <w:tcW w:w="2520" w:type="dxa"/>
          </w:tcPr>
          <w:p w14:paraId="00B1FE95" w14:textId="4289A9BA" w:rsidR="006E7BC4" w:rsidRDefault="006E7BC4" w:rsidP="006E7BC4">
            <w:pPr>
              <w:tabs>
                <w:tab w:val="left" w:pos="360"/>
              </w:tabs>
              <w:jc w:val="center"/>
              <w:rPr>
                <w:sz w:val="26"/>
                <w:szCs w:val="26"/>
                <w:lang w:val="en-US"/>
              </w:rPr>
            </w:pPr>
            <w:r>
              <w:rPr>
                <w:sz w:val="26"/>
                <w:szCs w:val="26"/>
                <w:lang w:val="en-US"/>
              </w:rPr>
              <w:t>GND</w:t>
            </w:r>
          </w:p>
        </w:tc>
        <w:tc>
          <w:tcPr>
            <w:tcW w:w="6678" w:type="dxa"/>
          </w:tcPr>
          <w:p w14:paraId="478041FE" w14:textId="0FECBF2E" w:rsidR="006E7BC4" w:rsidRDefault="006E7BC4" w:rsidP="006E7BC4">
            <w:pPr>
              <w:tabs>
                <w:tab w:val="left" w:pos="360"/>
              </w:tabs>
              <w:rPr>
                <w:sz w:val="26"/>
                <w:szCs w:val="26"/>
                <w:lang w:val="en-US"/>
              </w:rPr>
            </w:pPr>
            <w:r>
              <w:rPr>
                <w:sz w:val="26"/>
                <w:szCs w:val="26"/>
                <w:lang w:val="en-US"/>
              </w:rPr>
              <w:t>Mass</w:t>
            </w:r>
          </w:p>
        </w:tc>
      </w:tr>
      <w:tr w:rsidR="006E7BC4" w14:paraId="08BDA317" w14:textId="77777777" w:rsidTr="006E7BC4">
        <w:tc>
          <w:tcPr>
            <w:tcW w:w="1278" w:type="dxa"/>
          </w:tcPr>
          <w:p w14:paraId="161C7CAF" w14:textId="50768C8B" w:rsidR="006E7BC4" w:rsidRDefault="006E7BC4" w:rsidP="006E7BC4">
            <w:pPr>
              <w:tabs>
                <w:tab w:val="left" w:pos="360"/>
              </w:tabs>
              <w:jc w:val="center"/>
              <w:rPr>
                <w:sz w:val="26"/>
                <w:szCs w:val="26"/>
                <w:lang w:val="en-US"/>
              </w:rPr>
            </w:pPr>
            <w:r>
              <w:rPr>
                <w:sz w:val="26"/>
                <w:szCs w:val="26"/>
                <w:lang w:val="en-US"/>
              </w:rPr>
              <w:t>AO</w:t>
            </w:r>
          </w:p>
        </w:tc>
        <w:tc>
          <w:tcPr>
            <w:tcW w:w="2520" w:type="dxa"/>
          </w:tcPr>
          <w:p w14:paraId="5DE802A4" w14:textId="501B6909" w:rsidR="006E7BC4" w:rsidRDefault="006E7BC4" w:rsidP="006E7BC4">
            <w:pPr>
              <w:tabs>
                <w:tab w:val="left" w:pos="360"/>
              </w:tabs>
              <w:jc w:val="center"/>
              <w:rPr>
                <w:sz w:val="26"/>
                <w:szCs w:val="26"/>
                <w:lang w:val="en-US"/>
              </w:rPr>
            </w:pPr>
            <w:r>
              <w:rPr>
                <w:sz w:val="26"/>
                <w:szCs w:val="26"/>
                <w:lang w:val="en-US"/>
              </w:rPr>
              <w:t>Analog Output</w:t>
            </w:r>
          </w:p>
        </w:tc>
        <w:tc>
          <w:tcPr>
            <w:tcW w:w="6678" w:type="dxa"/>
          </w:tcPr>
          <w:p w14:paraId="28BA28D8" w14:textId="2CBDB1AC" w:rsidR="006E7BC4" w:rsidRDefault="006E7BC4" w:rsidP="006E7BC4">
            <w:pPr>
              <w:tabs>
                <w:tab w:val="left" w:pos="360"/>
              </w:tabs>
              <w:rPr>
                <w:sz w:val="26"/>
                <w:szCs w:val="26"/>
                <w:lang w:val="en-US"/>
              </w:rPr>
            </w:pPr>
            <w:r>
              <w:rPr>
                <w:sz w:val="26"/>
                <w:szCs w:val="26"/>
                <w:lang w:val="en-US"/>
              </w:rPr>
              <w:t>Xuất tín hiệu analog (0-1023)</w:t>
            </w:r>
          </w:p>
        </w:tc>
      </w:tr>
      <w:tr w:rsidR="006E7BC4" w14:paraId="0CAECFDF" w14:textId="77777777" w:rsidTr="006E7BC4">
        <w:tc>
          <w:tcPr>
            <w:tcW w:w="1278" w:type="dxa"/>
          </w:tcPr>
          <w:p w14:paraId="67F044D2" w14:textId="470949DC" w:rsidR="006E7BC4" w:rsidRDefault="006E7BC4" w:rsidP="006E7BC4">
            <w:pPr>
              <w:tabs>
                <w:tab w:val="left" w:pos="360"/>
              </w:tabs>
              <w:jc w:val="center"/>
              <w:rPr>
                <w:sz w:val="26"/>
                <w:szCs w:val="26"/>
                <w:lang w:val="en-US"/>
              </w:rPr>
            </w:pPr>
            <w:r>
              <w:rPr>
                <w:sz w:val="26"/>
                <w:szCs w:val="26"/>
                <w:lang w:val="en-US"/>
              </w:rPr>
              <w:t>DO</w:t>
            </w:r>
          </w:p>
        </w:tc>
        <w:tc>
          <w:tcPr>
            <w:tcW w:w="2520" w:type="dxa"/>
          </w:tcPr>
          <w:p w14:paraId="078D0E4D" w14:textId="5958ED54" w:rsidR="006E7BC4" w:rsidRDefault="006E7BC4" w:rsidP="006E7BC4">
            <w:pPr>
              <w:tabs>
                <w:tab w:val="left" w:pos="360"/>
              </w:tabs>
              <w:jc w:val="center"/>
              <w:rPr>
                <w:sz w:val="26"/>
                <w:szCs w:val="26"/>
                <w:lang w:val="en-US"/>
              </w:rPr>
            </w:pPr>
            <w:r>
              <w:rPr>
                <w:sz w:val="26"/>
                <w:szCs w:val="26"/>
                <w:lang w:val="en-US"/>
              </w:rPr>
              <w:t>Digital Output</w:t>
            </w:r>
          </w:p>
        </w:tc>
        <w:tc>
          <w:tcPr>
            <w:tcW w:w="6678" w:type="dxa"/>
          </w:tcPr>
          <w:p w14:paraId="496A4390" w14:textId="639528A5" w:rsidR="006E7BC4" w:rsidRDefault="006E7BC4" w:rsidP="006E7BC4">
            <w:pPr>
              <w:tabs>
                <w:tab w:val="left" w:pos="360"/>
              </w:tabs>
              <w:rPr>
                <w:sz w:val="26"/>
                <w:szCs w:val="26"/>
                <w:lang w:val="en-US"/>
              </w:rPr>
            </w:pPr>
            <w:r>
              <w:rPr>
                <w:sz w:val="26"/>
                <w:szCs w:val="26"/>
                <w:lang w:val="en-US"/>
              </w:rPr>
              <w:t>Xuất mức logic (0/1) khi vượt ngưỡng trên chiết áp</w:t>
            </w:r>
          </w:p>
        </w:tc>
      </w:tr>
    </w:tbl>
    <w:p w14:paraId="417DF71D" w14:textId="09527ECF" w:rsidR="006E7BC4" w:rsidRDefault="006E7BC4" w:rsidP="006E7BC4">
      <w:pPr>
        <w:tabs>
          <w:tab w:val="left" w:pos="360"/>
        </w:tabs>
        <w:rPr>
          <w:sz w:val="26"/>
          <w:szCs w:val="26"/>
          <w:lang w:val="en-US"/>
        </w:rPr>
      </w:pPr>
    </w:p>
    <w:p w14:paraId="0A989FEF" w14:textId="10417DD1" w:rsidR="006E7BC4" w:rsidRDefault="006E7BC4" w:rsidP="006E7BC4">
      <w:pPr>
        <w:tabs>
          <w:tab w:val="left" w:pos="360"/>
        </w:tabs>
        <w:rPr>
          <w:b/>
          <w:bCs/>
          <w:sz w:val="26"/>
          <w:szCs w:val="26"/>
          <w:lang w:val="en-US"/>
        </w:rPr>
      </w:pPr>
      <w:r>
        <w:rPr>
          <w:b/>
          <w:bCs/>
          <w:sz w:val="26"/>
          <w:szCs w:val="26"/>
          <w:lang w:val="en-US"/>
        </w:rPr>
        <w:t>Nguyên lý đo lường:</w:t>
      </w:r>
    </w:p>
    <w:p w14:paraId="6158A4ED" w14:textId="594EC6C0" w:rsidR="006E7BC4" w:rsidRDefault="006E7BC4">
      <w:pPr>
        <w:pStyle w:val="ListParagraph"/>
        <w:numPr>
          <w:ilvl w:val="0"/>
          <w:numId w:val="4"/>
        </w:numPr>
        <w:tabs>
          <w:tab w:val="left" w:pos="360"/>
        </w:tabs>
        <w:rPr>
          <w:sz w:val="26"/>
          <w:szCs w:val="26"/>
          <w:lang w:val="en-US"/>
        </w:rPr>
      </w:pPr>
      <w:r w:rsidRPr="006E7BC4">
        <w:rPr>
          <w:sz w:val="26"/>
          <w:szCs w:val="26"/>
        </w:rPr>
        <w:t>Vi điều khiển (ví dụ ESP32) đọc tín hiệu từ chân AO (analog).</w:t>
      </w:r>
    </w:p>
    <w:p w14:paraId="3CA3599E" w14:textId="62A9B932" w:rsidR="006E7BC4" w:rsidRDefault="006E7BC4">
      <w:pPr>
        <w:pStyle w:val="ListParagraph"/>
        <w:numPr>
          <w:ilvl w:val="0"/>
          <w:numId w:val="4"/>
        </w:numPr>
        <w:tabs>
          <w:tab w:val="left" w:pos="360"/>
        </w:tabs>
        <w:rPr>
          <w:sz w:val="26"/>
          <w:szCs w:val="26"/>
          <w:lang w:val="en-US"/>
        </w:rPr>
      </w:pPr>
      <w:r w:rsidRPr="006E7BC4">
        <w:rPr>
          <w:sz w:val="26"/>
          <w:szCs w:val="26"/>
        </w:rPr>
        <w:t>Khi đất khô → điện áp AO cao (ít nước → điện dung/điện trở thay đổi).</w:t>
      </w:r>
    </w:p>
    <w:p w14:paraId="423FB045" w14:textId="0AA0EE82" w:rsidR="006E7BC4" w:rsidRDefault="006E7BC4">
      <w:pPr>
        <w:pStyle w:val="ListParagraph"/>
        <w:numPr>
          <w:ilvl w:val="0"/>
          <w:numId w:val="4"/>
        </w:numPr>
        <w:tabs>
          <w:tab w:val="left" w:pos="360"/>
        </w:tabs>
        <w:rPr>
          <w:sz w:val="26"/>
          <w:szCs w:val="26"/>
          <w:lang w:val="en-US"/>
        </w:rPr>
      </w:pPr>
      <w:r w:rsidRPr="006E7BC4">
        <w:rPr>
          <w:sz w:val="26"/>
          <w:szCs w:val="26"/>
        </w:rPr>
        <w:t>Khi đất ẩm → điện áp AO thấp hơn (nhiều nước → điện dung tăng hoặc điện trở giảm).</w:t>
      </w:r>
    </w:p>
    <w:p w14:paraId="7C1067B6" w14:textId="687C5ABE" w:rsidR="006E7BC4" w:rsidRDefault="006E7BC4">
      <w:pPr>
        <w:pStyle w:val="ListParagraph"/>
        <w:numPr>
          <w:ilvl w:val="0"/>
          <w:numId w:val="4"/>
        </w:numPr>
        <w:tabs>
          <w:tab w:val="left" w:pos="360"/>
        </w:tabs>
        <w:rPr>
          <w:sz w:val="26"/>
          <w:szCs w:val="26"/>
          <w:lang w:val="en-US"/>
        </w:rPr>
      </w:pPr>
      <w:r w:rsidRPr="006E7BC4">
        <w:rPr>
          <w:sz w:val="26"/>
          <w:szCs w:val="26"/>
        </w:rPr>
        <w:t>Tín hiệu DO chỉ có 2 trạng thái (khô/ướt), phù hợp cho ứng dụng đơn giản (bật/tắt bơm).</w:t>
      </w:r>
    </w:p>
    <w:p w14:paraId="455A03F3" w14:textId="66028D2A" w:rsidR="006E7BC4" w:rsidRDefault="006E7BC4" w:rsidP="006E7BC4">
      <w:pPr>
        <w:tabs>
          <w:tab w:val="left" w:pos="360"/>
        </w:tabs>
        <w:rPr>
          <w:b/>
          <w:bCs/>
          <w:sz w:val="26"/>
          <w:szCs w:val="26"/>
          <w:lang w:val="en-US"/>
        </w:rPr>
      </w:pPr>
      <w:r>
        <w:rPr>
          <w:b/>
          <w:bCs/>
          <w:sz w:val="26"/>
          <w:szCs w:val="26"/>
          <w:lang w:val="en-US"/>
        </w:rPr>
        <w:t>Ứng dụng thực tế:</w:t>
      </w:r>
    </w:p>
    <w:p w14:paraId="7AAA3C8E" w14:textId="05CACBD5" w:rsidR="006E7BC4" w:rsidRDefault="006E7BC4">
      <w:pPr>
        <w:pStyle w:val="ListParagraph"/>
        <w:numPr>
          <w:ilvl w:val="0"/>
          <w:numId w:val="4"/>
        </w:numPr>
        <w:tabs>
          <w:tab w:val="left" w:pos="360"/>
        </w:tabs>
        <w:rPr>
          <w:sz w:val="26"/>
          <w:szCs w:val="26"/>
          <w:lang w:val="en-US"/>
        </w:rPr>
      </w:pPr>
      <w:r w:rsidRPr="006E7BC4">
        <w:rPr>
          <w:sz w:val="26"/>
          <w:szCs w:val="26"/>
        </w:rPr>
        <w:t>Hệ thống tưới cây tự động (khi đất khô → bật bơm, khi ẩm → tắt bơm).</w:t>
      </w:r>
    </w:p>
    <w:p w14:paraId="32F47118" w14:textId="5B041FA2" w:rsidR="006E7BC4" w:rsidRDefault="006E7BC4">
      <w:pPr>
        <w:pStyle w:val="ListParagraph"/>
        <w:numPr>
          <w:ilvl w:val="0"/>
          <w:numId w:val="4"/>
        </w:numPr>
        <w:tabs>
          <w:tab w:val="left" w:pos="360"/>
        </w:tabs>
        <w:rPr>
          <w:sz w:val="26"/>
          <w:szCs w:val="26"/>
          <w:lang w:val="en-US"/>
        </w:rPr>
      </w:pPr>
      <w:r w:rsidRPr="006E7BC4">
        <w:rPr>
          <w:sz w:val="26"/>
          <w:szCs w:val="26"/>
        </w:rPr>
        <w:t>Đo lường và giám sát độ ẩm đất trong nông nghiệp thông minh.</w:t>
      </w:r>
    </w:p>
    <w:p w14:paraId="6EA11E2B" w14:textId="08245D0B" w:rsidR="006E7BC4" w:rsidRPr="003A6230" w:rsidRDefault="006E7BC4">
      <w:pPr>
        <w:pStyle w:val="ListParagraph"/>
        <w:numPr>
          <w:ilvl w:val="0"/>
          <w:numId w:val="4"/>
        </w:numPr>
        <w:tabs>
          <w:tab w:val="left" w:pos="360"/>
        </w:tabs>
        <w:rPr>
          <w:sz w:val="26"/>
          <w:szCs w:val="26"/>
          <w:lang w:val="en-US"/>
        </w:rPr>
      </w:pPr>
      <w:r w:rsidRPr="006E7BC4">
        <w:rPr>
          <w:sz w:val="26"/>
          <w:szCs w:val="26"/>
        </w:rPr>
        <w:t>Kết hợp với ESP32 để đưa dữ liệu lên IoT Cloud (Blynk, MQTT, Firebase…).</w:t>
      </w:r>
    </w:p>
    <w:p w14:paraId="748CD88B" w14:textId="5AC5699C" w:rsidR="006E7BC4" w:rsidRDefault="006E7BC4" w:rsidP="006E7BC4">
      <w:pPr>
        <w:tabs>
          <w:tab w:val="left" w:pos="360"/>
        </w:tabs>
        <w:rPr>
          <w:b/>
          <w:bCs/>
          <w:sz w:val="26"/>
          <w:szCs w:val="26"/>
          <w:lang w:val="en-US"/>
        </w:rPr>
      </w:pPr>
      <w:r>
        <w:rPr>
          <w:b/>
          <w:bCs/>
          <w:sz w:val="26"/>
          <w:szCs w:val="26"/>
          <w:lang w:val="en-US"/>
        </w:rPr>
        <w:t>Ưu điểm và nhược điểm:</w:t>
      </w:r>
    </w:p>
    <w:p w14:paraId="3255D72B" w14:textId="36EAA180" w:rsidR="006E7BC4" w:rsidRDefault="006E7BC4">
      <w:pPr>
        <w:pStyle w:val="ListParagraph"/>
        <w:numPr>
          <w:ilvl w:val="0"/>
          <w:numId w:val="4"/>
        </w:numPr>
        <w:tabs>
          <w:tab w:val="left" w:pos="360"/>
        </w:tabs>
        <w:rPr>
          <w:sz w:val="26"/>
          <w:szCs w:val="26"/>
          <w:lang w:val="en-US"/>
        </w:rPr>
      </w:pPr>
      <w:r>
        <w:rPr>
          <w:sz w:val="26"/>
          <w:szCs w:val="26"/>
          <w:lang w:val="en-US"/>
        </w:rPr>
        <w:t>Giá rẻ, dễ tìm, dễ sử dụng</w:t>
      </w:r>
    </w:p>
    <w:p w14:paraId="2AAC299A" w14:textId="56695BC2" w:rsidR="006E7BC4" w:rsidRPr="003A6230" w:rsidRDefault="006E7BC4">
      <w:pPr>
        <w:pStyle w:val="ListParagraph"/>
        <w:numPr>
          <w:ilvl w:val="0"/>
          <w:numId w:val="4"/>
        </w:numPr>
        <w:tabs>
          <w:tab w:val="left" w:pos="360"/>
        </w:tabs>
        <w:rPr>
          <w:sz w:val="26"/>
          <w:szCs w:val="26"/>
          <w:lang w:val="en-US"/>
        </w:rPr>
      </w:pPr>
      <w:r>
        <w:rPr>
          <w:sz w:val="26"/>
          <w:szCs w:val="26"/>
          <w:lang w:val="en-US"/>
        </w:rPr>
        <w:t xml:space="preserve">Nhanh bị ăn mòn điện cực </w:t>
      </w:r>
      <w:r w:rsidRPr="006E7BC4">
        <w:rPr>
          <w:sz w:val="26"/>
          <w:szCs w:val="26"/>
          <w:lang w:val="en-US"/>
        </w:rPr>
        <w:sym w:font="Wingdings" w:char="F0E0"/>
      </w:r>
      <w:r>
        <w:rPr>
          <w:sz w:val="26"/>
          <w:szCs w:val="26"/>
          <w:lang w:val="en-US"/>
        </w:rPr>
        <w:t xml:space="preserve"> tuổi thọ ngắn</w:t>
      </w:r>
    </w:p>
    <w:p w14:paraId="45561CF0" w14:textId="06E8681A" w:rsidR="006E7BC4" w:rsidRPr="006E7BC4" w:rsidRDefault="006E7BC4">
      <w:pPr>
        <w:pStyle w:val="ListParagraph"/>
        <w:numPr>
          <w:ilvl w:val="0"/>
          <w:numId w:val="3"/>
        </w:numPr>
        <w:tabs>
          <w:tab w:val="left" w:pos="360"/>
        </w:tabs>
        <w:rPr>
          <w:b/>
          <w:bCs/>
          <w:sz w:val="26"/>
          <w:szCs w:val="26"/>
          <w:lang w:val="en-US"/>
        </w:rPr>
      </w:pPr>
      <w:r w:rsidRPr="006E7BC4">
        <w:rPr>
          <w:b/>
          <w:bCs/>
          <w:sz w:val="26"/>
          <w:szCs w:val="26"/>
          <w:lang w:val="en-US"/>
        </w:rPr>
        <w:t>Cảm biến môi trường BME280</w:t>
      </w:r>
    </w:p>
    <w:p w14:paraId="025EF483" w14:textId="467C65C8" w:rsidR="006E7BC4" w:rsidRDefault="006E7BC4" w:rsidP="006E7BC4">
      <w:pPr>
        <w:tabs>
          <w:tab w:val="left" w:pos="360"/>
        </w:tabs>
        <w:rPr>
          <w:b/>
          <w:bCs/>
          <w:sz w:val="26"/>
          <w:szCs w:val="26"/>
          <w:lang w:val="en-US"/>
        </w:rPr>
      </w:pPr>
      <w:r>
        <w:rPr>
          <w:b/>
          <w:bCs/>
          <w:sz w:val="26"/>
          <w:szCs w:val="26"/>
          <w:lang w:val="en-US"/>
        </w:rPr>
        <w:tab/>
        <w:t>Giới thiệu chung:</w:t>
      </w:r>
    </w:p>
    <w:p w14:paraId="2E5E53DE" w14:textId="436CB012" w:rsidR="006E7BC4" w:rsidRDefault="006E7BC4" w:rsidP="006E7BC4">
      <w:pPr>
        <w:tabs>
          <w:tab w:val="left" w:pos="360"/>
        </w:tabs>
        <w:rPr>
          <w:sz w:val="26"/>
          <w:szCs w:val="26"/>
          <w:lang w:val="en-US"/>
        </w:rPr>
      </w:pPr>
      <w:r>
        <w:rPr>
          <w:sz w:val="26"/>
          <w:szCs w:val="26"/>
          <w:lang w:val="en-US"/>
        </w:rPr>
        <w:tab/>
      </w:r>
      <w:r w:rsidRPr="006E7BC4">
        <w:rPr>
          <w:sz w:val="26"/>
          <w:szCs w:val="26"/>
        </w:rPr>
        <w:t>BME280 là cảm biến môi trường tích hợp của hãng Bosch Sensortec, được thiết kế để đo nhiệt độ, độ ẩm và áp suất khí quyển với độ chính xác cao. Đây là phiên bản nâng cấp của BMP280 (chỉ đo nhiệt độ và áp suất).</w:t>
      </w:r>
    </w:p>
    <w:p w14:paraId="02ADFB78" w14:textId="4F5D83F2" w:rsidR="00480C13" w:rsidRDefault="00480C13" w:rsidP="006E7BC4">
      <w:pPr>
        <w:tabs>
          <w:tab w:val="left" w:pos="360"/>
        </w:tabs>
        <w:rPr>
          <w:b/>
          <w:bCs/>
          <w:sz w:val="26"/>
          <w:szCs w:val="26"/>
          <w:lang w:val="en-US"/>
        </w:rPr>
      </w:pPr>
      <w:r>
        <w:rPr>
          <w:sz w:val="26"/>
          <w:szCs w:val="26"/>
          <w:lang w:val="en-US"/>
        </w:rPr>
        <w:tab/>
      </w:r>
      <w:r>
        <w:rPr>
          <w:b/>
          <w:bCs/>
          <w:sz w:val="26"/>
          <w:szCs w:val="26"/>
          <w:lang w:val="en-US"/>
        </w:rPr>
        <w:t>Ứng dụng trong:</w:t>
      </w:r>
    </w:p>
    <w:p w14:paraId="5BAED617" w14:textId="7FB14ABB" w:rsidR="00480C13" w:rsidRDefault="00480C13">
      <w:pPr>
        <w:pStyle w:val="ListParagraph"/>
        <w:numPr>
          <w:ilvl w:val="0"/>
          <w:numId w:val="4"/>
        </w:numPr>
        <w:tabs>
          <w:tab w:val="left" w:pos="360"/>
        </w:tabs>
        <w:rPr>
          <w:sz w:val="26"/>
          <w:szCs w:val="26"/>
          <w:lang w:val="en-US"/>
        </w:rPr>
      </w:pPr>
      <w:r>
        <w:rPr>
          <w:sz w:val="26"/>
          <w:szCs w:val="26"/>
          <w:lang w:val="en-US"/>
        </w:rPr>
        <w:t>Trạm thời tiết mini</w:t>
      </w:r>
    </w:p>
    <w:p w14:paraId="6D338721" w14:textId="1D80B0E4" w:rsidR="00480C13" w:rsidRDefault="00480C13">
      <w:pPr>
        <w:pStyle w:val="ListParagraph"/>
        <w:numPr>
          <w:ilvl w:val="0"/>
          <w:numId w:val="4"/>
        </w:numPr>
        <w:tabs>
          <w:tab w:val="left" w:pos="360"/>
        </w:tabs>
        <w:rPr>
          <w:sz w:val="26"/>
          <w:szCs w:val="26"/>
          <w:lang w:val="en-US"/>
        </w:rPr>
      </w:pPr>
      <w:r>
        <w:rPr>
          <w:sz w:val="26"/>
          <w:szCs w:val="26"/>
          <w:lang w:val="en-US"/>
        </w:rPr>
        <w:t>Hệ thống IoT giám sát môi trường</w:t>
      </w:r>
    </w:p>
    <w:p w14:paraId="6DC24459" w14:textId="21376DA1" w:rsidR="00480C13" w:rsidRDefault="00480C13">
      <w:pPr>
        <w:pStyle w:val="ListParagraph"/>
        <w:numPr>
          <w:ilvl w:val="0"/>
          <w:numId w:val="4"/>
        </w:numPr>
        <w:tabs>
          <w:tab w:val="left" w:pos="360"/>
        </w:tabs>
        <w:rPr>
          <w:sz w:val="26"/>
          <w:szCs w:val="26"/>
          <w:lang w:val="en-US"/>
        </w:rPr>
      </w:pPr>
      <w:r>
        <w:rPr>
          <w:sz w:val="26"/>
          <w:szCs w:val="26"/>
          <w:lang w:val="en-US"/>
        </w:rPr>
        <w:t>Thiết bị đeo thông minh (smartwatch, fitness tracker)</w:t>
      </w:r>
    </w:p>
    <w:p w14:paraId="4285EA08" w14:textId="72D7276C" w:rsidR="00480C13" w:rsidRDefault="00480C13">
      <w:pPr>
        <w:pStyle w:val="ListParagraph"/>
        <w:numPr>
          <w:ilvl w:val="0"/>
          <w:numId w:val="4"/>
        </w:numPr>
        <w:tabs>
          <w:tab w:val="left" w:pos="360"/>
        </w:tabs>
        <w:rPr>
          <w:sz w:val="26"/>
          <w:szCs w:val="26"/>
          <w:lang w:val="en-US"/>
        </w:rPr>
      </w:pPr>
      <w:r>
        <w:rPr>
          <w:sz w:val="26"/>
          <w:szCs w:val="26"/>
          <w:lang w:val="en-US"/>
        </w:rPr>
        <w:t>Nông nghiệp thông minh, nhà thông minh</w:t>
      </w:r>
    </w:p>
    <w:p w14:paraId="57B40A53" w14:textId="143E6DDC" w:rsidR="00617967" w:rsidRDefault="00617967" w:rsidP="00617967">
      <w:pPr>
        <w:tabs>
          <w:tab w:val="left" w:pos="360"/>
        </w:tabs>
        <w:rPr>
          <w:b/>
          <w:bCs/>
          <w:sz w:val="26"/>
          <w:szCs w:val="26"/>
          <w:lang w:val="en-US"/>
        </w:rPr>
      </w:pPr>
      <w:r>
        <w:rPr>
          <w:b/>
          <w:bCs/>
          <w:sz w:val="26"/>
          <w:szCs w:val="26"/>
          <w:lang w:val="en-US"/>
        </w:rPr>
        <w:tab/>
        <w:t>Thông số kỹ thuật chính:</w:t>
      </w:r>
    </w:p>
    <w:p w14:paraId="69EE04A2" w14:textId="77777777" w:rsidR="00617967" w:rsidRPr="00617967" w:rsidRDefault="00617967" w:rsidP="00617967">
      <w:pPr>
        <w:tabs>
          <w:tab w:val="left" w:pos="360"/>
        </w:tabs>
        <w:rPr>
          <w:sz w:val="26"/>
          <w:szCs w:val="26"/>
          <w:lang w:val="en-US"/>
        </w:rPr>
      </w:pPr>
      <w:r>
        <w:rPr>
          <w:sz w:val="26"/>
          <w:szCs w:val="26"/>
          <w:lang w:val="en-US"/>
        </w:rPr>
        <w:tab/>
      </w:r>
      <w:r w:rsidRPr="00617967">
        <w:rPr>
          <w:sz w:val="26"/>
          <w:szCs w:val="26"/>
          <w:lang w:val="en-US"/>
        </w:rPr>
        <w:t>Điện áp hoạt động: 1.8V – 3.6V (module breakout thường hỗ trợ 3.3V và 5V).</w:t>
      </w:r>
    </w:p>
    <w:p w14:paraId="13CDA97C" w14:textId="22F20F06" w:rsidR="00617967" w:rsidRPr="00617967" w:rsidRDefault="00617967" w:rsidP="00617967">
      <w:pPr>
        <w:tabs>
          <w:tab w:val="left" w:pos="360"/>
        </w:tabs>
        <w:rPr>
          <w:sz w:val="26"/>
          <w:szCs w:val="26"/>
          <w:lang w:val="en-US"/>
        </w:rPr>
      </w:pPr>
      <w:r>
        <w:rPr>
          <w:sz w:val="26"/>
          <w:szCs w:val="26"/>
          <w:lang w:val="en-US"/>
        </w:rPr>
        <w:tab/>
      </w:r>
      <w:r w:rsidRPr="00617967">
        <w:rPr>
          <w:sz w:val="26"/>
          <w:szCs w:val="26"/>
          <w:lang w:val="en-US"/>
        </w:rPr>
        <w:t>Dòng tiêu thụ: cực thấp (~3.6 µA khi đo, ~0.1 µA ở chế độ sleep).</w:t>
      </w:r>
    </w:p>
    <w:p w14:paraId="5ED14867" w14:textId="15BBA1DB" w:rsidR="006E7BC4" w:rsidRDefault="00617967" w:rsidP="006E7BC4">
      <w:pPr>
        <w:tabs>
          <w:tab w:val="left" w:pos="360"/>
        </w:tabs>
        <w:rPr>
          <w:sz w:val="26"/>
          <w:szCs w:val="26"/>
          <w:lang w:val="en-US"/>
        </w:rPr>
      </w:pPr>
      <w:r>
        <w:rPr>
          <w:sz w:val="26"/>
          <w:szCs w:val="26"/>
          <w:lang w:val="en-US"/>
        </w:rPr>
        <w:tab/>
        <w:t>Đo nhiệt độ:</w:t>
      </w:r>
    </w:p>
    <w:p w14:paraId="71EB6048" w14:textId="255D0323" w:rsidR="00617967" w:rsidRDefault="00617967">
      <w:pPr>
        <w:pStyle w:val="ListParagraph"/>
        <w:numPr>
          <w:ilvl w:val="0"/>
          <w:numId w:val="4"/>
        </w:numPr>
        <w:tabs>
          <w:tab w:val="left" w:pos="360"/>
        </w:tabs>
        <w:rPr>
          <w:sz w:val="26"/>
          <w:szCs w:val="26"/>
          <w:lang w:val="en-US"/>
        </w:rPr>
      </w:pPr>
      <w:r w:rsidRPr="00617967">
        <w:rPr>
          <w:sz w:val="26"/>
          <w:szCs w:val="26"/>
        </w:rPr>
        <w:t>Dải: -40°C → +85°C</w:t>
      </w:r>
    </w:p>
    <w:p w14:paraId="51CB7B9A" w14:textId="179B0B17" w:rsidR="00617967" w:rsidRDefault="00617967">
      <w:pPr>
        <w:pStyle w:val="ListParagraph"/>
        <w:numPr>
          <w:ilvl w:val="0"/>
          <w:numId w:val="4"/>
        </w:numPr>
        <w:tabs>
          <w:tab w:val="left" w:pos="360"/>
        </w:tabs>
        <w:rPr>
          <w:sz w:val="26"/>
          <w:szCs w:val="26"/>
          <w:lang w:val="en-US"/>
        </w:rPr>
      </w:pPr>
      <w:r w:rsidRPr="00617967">
        <w:rPr>
          <w:sz w:val="26"/>
          <w:szCs w:val="26"/>
        </w:rPr>
        <w:t>Sai số: ±1.0°C</w:t>
      </w:r>
    </w:p>
    <w:p w14:paraId="302A513E" w14:textId="41115A05" w:rsidR="00617967" w:rsidRPr="00617967" w:rsidRDefault="00617967" w:rsidP="00617967">
      <w:pPr>
        <w:tabs>
          <w:tab w:val="left" w:pos="360"/>
        </w:tabs>
        <w:rPr>
          <w:sz w:val="26"/>
          <w:szCs w:val="26"/>
          <w:lang w:val="en-US"/>
        </w:rPr>
      </w:pPr>
      <w:r>
        <w:rPr>
          <w:sz w:val="26"/>
          <w:szCs w:val="26"/>
          <w:lang w:val="en-US"/>
        </w:rPr>
        <w:tab/>
      </w:r>
      <w:r w:rsidRPr="00617967">
        <w:rPr>
          <w:sz w:val="26"/>
          <w:szCs w:val="26"/>
        </w:rPr>
        <w:t>Đo độ ẩm:</w:t>
      </w:r>
    </w:p>
    <w:p w14:paraId="53B56242" w14:textId="49322370" w:rsidR="006E7BC4" w:rsidRDefault="00617967">
      <w:pPr>
        <w:pStyle w:val="ListParagraph"/>
        <w:numPr>
          <w:ilvl w:val="0"/>
          <w:numId w:val="4"/>
        </w:numPr>
        <w:tabs>
          <w:tab w:val="left" w:pos="360"/>
        </w:tabs>
        <w:rPr>
          <w:sz w:val="26"/>
          <w:szCs w:val="26"/>
          <w:lang w:val="en-US"/>
        </w:rPr>
      </w:pPr>
      <w:r w:rsidRPr="00617967">
        <w:rPr>
          <w:sz w:val="26"/>
          <w:szCs w:val="26"/>
        </w:rPr>
        <w:t>Dải: 0% → 100% RH</w:t>
      </w:r>
    </w:p>
    <w:p w14:paraId="74081D2B" w14:textId="74E15FA0" w:rsidR="00617967" w:rsidRDefault="00617967">
      <w:pPr>
        <w:pStyle w:val="ListParagraph"/>
        <w:numPr>
          <w:ilvl w:val="0"/>
          <w:numId w:val="4"/>
        </w:numPr>
        <w:tabs>
          <w:tab w:val="left" w:pos="360"/>
        </w:tabs>
        <w:rPr>
          <w:sz w:val="26"/>
          <w:szCs w:val="26"/>
          <w:lang w:val="en-US"/>
        </w:rPr>
      </w:pPr>
      <w:r w:rsidRPr="00617967">
        <w:rPr>
          <w:sz w:val="26"/>
          <w:szCs w:val="26"/>
        </w:rPr>
        <w:t>Sai số: ±3% RH</w:t>
      </w:r>
    </w:p>
    <w:p w14:paraId="295D6EE9" w14:textId="56035D69" w:rsidR="00617967" w:rsidRDefault="00617967" w:rsidP="00617967">
      <w:pPr>
        <w:tabs>
          <w:tab w:val="left" w:pos="360"/>
        </w:tabs>
        <w:rPr>
          <w:sz w:val="26"/>
          <w:szCs w:val="26"/>
          <w:lang w:val="en-US"/>
        </w:rPr>
      </w:pPr>
      <w:r>
        <w:rPr>
          <w:sz w:val="26"/>
          <w:szCs w:val="26"/>
          <w:lang w:val="en-US"/>
        </w:rPr>
        <w:tab/>
        <w:t>Đo áp suất khí quyển:</w:t>
      </w:r>
    </w:p>
    <w:p w14:paraId="1A4A77DC" w14:textId="210CAE14" w:rsidR="00617967" w:rsidRDefault="00617967">
      <w:pPr>
        <w:pStyle w:val="ListParagraph"/>
        <w:numPr>
          <w:ilvl w:val="0"/>
          <w:numId w:val="4"/>
        </w:numPr>
        <w:tabs>
          <w:tab w:val="left" w:pos="360"/>
        </w:tabs>
        <w:rPr>
          <w:sz w:val="26"/>
          <w:szCs w:val="26"/>
          <w:lang w:val="en-US"/>
        </w:rPr>
      </w:pPr>
      <w:r w:rsidRPr="00617967">
        <w:rPr>
          <w:sz w:val="26"/>
          <w:szCs w:val="26"/>
        </w:rPr>
        <w:t>Dải: 300 → 1100 hPa</w:t>
      </w:r>
    </w:p>
    <w:p w14:paraId="03551AE6" w14:textId="4A40E438" w:rsidR="00617967" w:rsidRDefault="00617967">
      <w:pPr>
        <w:pStyle w:val="ListParagraph"/>
        <w:numPr>
          <w:ilvl w:val="0"/>
          <w:numId w:val="4"/>
        </w:numPr>
        <w:tabs>
          <w:tab w:val="left" w:pos="360"/>
        </w:tabs>
        <w:rPr>
          <w:sz w:val="26"/>
          <w:szCs w:val="26"/>
          <w:lang w:val="en-US"/>
        </w:rPr>
      </w:pPr>
      <w:r w:rsidRPr="00617967">
        <w:rPr>
          <w:sz w:val="26"/>
          <w:szCs w:val="26"/>
        </w:rPr>
        <w:lastRenderedPageBreak/>
        <w:t>Sai số: ±1 hPa</w:t>
      </w:r>
    </w:p>
    <w:p w14:paraId="348FE323" w14:textId="77777777" w:rsidR="00617967" w:rsidRPr="00617967" w:rsidRDefault="00617967">
      <w:pPr>
        <w:widowControl/>
        <w:numPr>
          <w:ilvl w:val="0"/>
          <w:numId w:val="4"/>
        </w:numPr>
        <w:autoSpaceDE/>
        <w:autoSpaceDN/>
        <w:jc w:val="both"/>
        <w:textAlignment w:val="baseline"/>
        <w:rPr>
          <w:color w:val="000000"/>
          <w:sz w:val="26"/>
          <w:szCs w:val="26"/>
          <w:lang w:val="en-US"/>
        </w:rPr>
      </w:pPr>
      <w:r w:rsidRPr="00617967">
        <w:rPr>
          <w:color w:val="000000"/>
          <w:sz w:val="26"/>
          <w:szCs w:val="26"/>
          <w:lang w:val="en-US"/>
        </w:rPr>
        <w:t>Giao tiếp: I²C (tối đa 3.4 MHz) hoặc SPI (tối đa 10 MHz).</w:t>
      </w:r>
    </w:p>
    <w:p w14:paraId="10DD72BF" w14:textId="6B4BD66C" w:rsidR="00617967" w:rsidRDefault="00617967" w:rsidP="00617967">
      <w:pPr>
        <w:tabs>
          <w:tab w:val="left" w:pos="360"/>
        </w:tabs>
        <w:rPr>
          <w:b/>
          <w:bCs/>
          <w:sz w:val="26"/>
          <w:szCs w:val="26"/>
          <w:lang w:val="en-US"/>
        </w:rPr>
      </w:pPr>
      <w:r>
        <w:rPr>
          <w:sz w:val="26"/>
          <w:szCs w:val="26"/>
          <w:lang w:val="en-US"/>
        </w:rPr>
        <w:tab/>
      </w:r>
      <w:r>
        <w:rPr>
          <w:b/>
          <w:bCs/>
          <w:sz w:val="26"/>
          <w:szCs w:val="26"/>
          <w:lang w:val="en-US"/>
        </w:rPr>
        <w:t>Cấu tạo và nguyên lý hoạt động:</w:t>
      </w:r>
    </w:p>
    <w:p w14:paraId="2D074CC9" w14:textId="2FFC9E5E" w:rsidR="00617967" w:rsidRDefault="00617967" w:rsidP="00617967">
      <w:pPr>
        <w:tabs>
          <w:tab w:val="left" w:pos="360"/>
        </w:tabs>
        <w:rPr>
          <w:sz w:val="26"/>
          <w:szCs w:val="26"/>
          <w:lang w:val="en-US"/>
        </w:rPr>
      </w:pPr>
      <w:r>
        <w:rPr>
          <w:sz w:val="26"/>
          <w:szCs w:val="26"/>
          <w:lang w:val="en-US"/>
        </w:rPr>
        <w:tab/>
      </w:r>
      <w:r w:rsidRPr="00617967">
        <w:rPr>
          <w:sz w:val="26"/>
          <w:szCs w:val="26"/>
        </w:rPr>
        <w:t>BME280 tích hợp 3 cảm biến:</w:t>
      </w:r>
    </w:p>
    <w:p w14:paraId="22B686A8" w14:textId="27DE554D" w:rsidR="00617967" w:rsidRDefault="00617967">
      <w:pPr>
        <w:pStyle w:val="ListParagraph"/>
        <w:numPr>
          <w:ilvl w:val="0"/>
          <w:numId w:val="4"/>
        </w:numPr>
        <w:tabs>
          <w:tab w:val="left" w:pos="360"/>
        </w:tabs>
        <w:rPr>
          <w:sz w:val="26"/>
          <w:szCs w:val="26"/>
          <w:lang w:val="en-US"/>
        </w:rPr>
      </w:pPr>
      <w:r w:rsidRPr="00617967">
        <w:rPr>
          <w:sz w:val="26"/>
          <w:szCs w:val="26"/>
        </w:rPr>
        <w:t>Cảm biến nhiệt độ (Temperature sensor): Dùng để bù sai số cho độ ẩm và áp suất.</w:t>
      </w:r>
    </w:p>
    <w:p w14:paraId="4AB5E104" w14:textId="5751D3AB" w:rsidR="00617967" w:rsidRDefault="00617967">
      <w:pPr>
        <w:pStyle w:val="ListParagraph"/>
        <w:numPr>
          <w:ilvl w:val="0"/>
          <w:numId w:val="4"/>
        </w:numPr>
        <w:tabs>
          <w:tab w:val="left" w:pos="360"/>
        </w:tabs>
        <w:rPr>
          <w:sz w:val="26"/>
          <w:szCs w:val="26"/>
          <w:lang w:val="en-US"/>
        </w:rPr>
      </w:pPr>
      <w:r w:rsidRPr="00617967">
        <w:rPr>
          <w:sz w:val="26"/>
          <w:szCs w:val="26"/>
        </w:rPr>
        <w:t>Cảm biến độ ẩm (Humidity sensor – điện dung): Đo sự thay đổi hằng số điện môi của vật liệu nhạy ẩm.</w:t>
      </w:r>
    </w:p>
    <w:p w14:paraId="72C0620C" w14:textId="0E4229F5" w:rsidR="00617967" w:rsidRDefault="00617967">
      <w:pPr>
        <w:pStyle w:val="ListParagraph"/>
        <w:numPr>
          <w:ilvl w:val="0"/>
          <w:numId w:val="4"/>
        </w:numPr>
        <w:tabs>
          <w:tab w:val="left" w:pos="360"/>
        </w:tabs>
        <w:rPr>
          <w:sz w:val="26"/>
          <w:szCs w:val="26"/>
          <w:lang w:val="en-US"/>
        </w:rPr>
      </w:pPr>
      <w:r w:rsidRPr="00617967">
        <w:rPr>
          <w:sz w:val="26"/>
          <w:szCs w:val="26"/>
        </w:rPr>
        <w:t>Cảm biến áp suất (Pressure sensor – áp điện trở màng mỏng): Dựa trên sự thay đổi điện trở khi màng cảm biến biến dạng do áp suất khí quyển.</w:t>
      </w:r>
    </w:p>
    <w:p w14:paraId="772B733D" w14:textId="5F180D9E" w:rsidR="00617967" w:rsidRDefault="00617967">
      <w:pPr>
        <w:pStyle w:val="ListParagraph"/>
        <w:numPr>
          <w:ilvl w:val="0"/>
          <w:numId w:val="4"/>
        </w:numPr>
        <w:tabs>
          <w:tab w:val="left" w:pos="360"/>
        </w:tabs>
        <w:rPr>
          <w:sz w:val="26"/>
          <w:szCs w:val="26"/>
          <w:lang w:val="en-US"/>
        </w:rPr>
      </w:pPr>
      <w:r w:rsidRPr="00617967">
        <w:rPr>
          <w:sz w:val="26"/>
          <w:szCs w:val="26"/>
        </w:rPr>
        <w:t>Chip BME280 có bộ xử lý tín hiệu tích hợp, dữ liệu được hiệu chỉnh sẵn và xuất ra dạng số (digital) qua giao tiếp I²C hoặc SPI.</w:t>
      </w:r>
    </w:p>
    <w:p w14:paraId="1D832425" w14:textId="4BB4B903" w:rsidR="00617967" w:rsidRDefault="00617967" w:rsidP="00617967">
      <w:pPr>
        <w:tabs>
          <w:tab w:val="left" w:pos="360"/>
        </w:tabs>
        <w:rPr>
          <w:b/>
          <w:bCs/>
          <w:sz w:val="26"/>
          <w:szCs w:val="26"/>
          <w:lang w:val="en-US"/>
        </w:rPr>
      </w:pPr>
      <w:r w:rsidRPr="00617967">
        <w:rPr>
          <w:b/>
          <w:bCs/>
          <w:sz w:val="26"/>
          <w:szCs w:val="26"/>
          <w:lang w:val="en-US"/>
        </w:rPr>
        <w:tab/>
        <w:t>Sơ đồ chân:</w:t>
      </w:r>
    </w:p>
    <w:p w14:paraId="3F4FC5C8" w14:textId="77777777" w:rsidR="00617967" w:rsidRPr="00617967" w:rsidRDefault="00617967" w:rsidP="00617967">
      <w:pPr>
        <w:tabs>
          <w:tab w:val="left" w:pos="360"/>
        </w:tabs>
        <w:rPr>
          <w:sz w:val="26"/>
          <w:szCs w:val="26"/>
          <w:lang w:val="en-US"/>
        </w:rPr>
      </w:pPr>
      <w:r>
        <w:rPr>
          <w:sz w:val="26"/>
          <w:szCs w:val="26"/>
          <w:lang w:val="en-US"/>
        </w:rPr>
        <w:tab/>
      </w:r>
    </w:p>
    <w:tbl>
      <w:tblPr>
        <w:tblStyle w:val="TableGrid"/>
        <w:tblW w:w="0" w:type="auto"/>
        <w:tblLook w:val="04A0" w:firstRow="1" w:lastRow="0" w:firstColumn="1" w:lastColumn="0" w:noHBand="0" w:noVBand="1"/>
      </w:tblPr>
      <w:tblGrid>
        <w:gridCol w:w="1698"/>
        <w:gridCol w:w="4320"/>
        <w:gridCol w:w="3012"/>
      </w:tblGrid>
      <w:tr w:rsidR="00617967" w14:paraId="5D47CDEE" w14:textId="77777777" w:rsidTr="00543363">
        <w:tc>
          <w:tcPr>
            <w:tcW w:w="1728" w:type="dxa"/>
            <w:shd w:val="clear" w:color="auto" w:fill="C6D9F1" w:themeFill="text2" w:themeFillTint="33"/>
          </w:tcPr>
          <w:p w14:paraId="3F4745DB" w14:textId="7F86712B" w:rsidR="00617967" w:rsidRPr="00617967" w:rsidRDefault="00617967" w:rsidP="00617967">
            <w:pPr>
              <w:tabs>
                <w:tab w:val="left" w:pos="360"/>
              </w:tabs>
              <w:jc w:val="center"/>
              <w:rPr>
                <w:b/>
                <w:bCs/>
                <w:sz w:val="26"/>
                <w:szCs w:val="26"/>
                <w:lang w:val="en-US"/>
              </w:rPr>
            </w:pPr>
            <w:r w:rsidRPr="00617967">
              <w:rPr>
                <w:b/>
                <w:bCs/>
                <w:sz w:val="26"/>
                <w:szCs w:val="26"/>
                <w:lang w:val="en-US"/>
              </w:rPr>
              <w:t>Chân</w:t>
            </w:r>
          </w:p>
        </w:tc>
        <w:tc>
          <w:tcPr>
            <w:tcW w:w="4442" w:type="dxa"/>
            <w:shd w:val="clear" w:color="auto" w:fill="C6D9F1" w:themeFill="text2" w:themeFillTint="33"/>
          </w:tcPr>
          <w:p w14:paraId="2C4FBFD9" w14:textId="4E8F35E0" w:rsidR="00617967" w:rsidRPr="00617967" w:rsidRDefault="00617967" w:rsidP="00617967">
            <w:pPr>
              <w:tabs>
                <w:tab w:val="left" w:pos="360"/>
              </w:tabs>
              <w:jc w:val="center"/>
              <w:rPr>
                <w:b/>
                <w:bCs/>
                <w:sz w:val="26"/>
                <w:szCs w:val="26"/>
                <w:lang w:val="en-US"/>
              </w:rPr>
            </w:pPr>
            <w:r w:rsidRPr="00617967">
              <w:rPr>
                <w:b/>
                <w:bCs/>
                <w:sz w:val="26"/>
                <w:szCs w:val="26"/>
                <w:lang w:val="en-US"/>
              </w:rPr>
              <w:t>Ký hiệu</w:t>
            </w:r>
          </w:p>
        </w:tc>
        <w:tc>
          <w:tcPr>
            <w:tcW w:w="3086" w:type="dxa"/>
            <w:shd w:val="clear" w:color="auto" w:fill="C6D9F1" w:themeFill="text2" w:themeFillTint="33"/>
          </w:tcPr>
          <w:p w14:paraId="0A7FA0C8" w14:textId="22A2C418" w:rsidR="00617967" w:rsidRPr="00617967" w:rsidRDefault="00617967" w:rsidP="00617967">
            <w:pPr>
              <w:tabs>
                <w:tab w:val="left" w:pos="360"/>
              </w:tabs>
              <w:jc w:val="center"/>
              <w:rPr>
                <w:b/>
                <w:bCs/>
                <w:sz w:val="26"/>
                <w:szCs w:val="26"/>
                <w:lang w:val="en-US"/>
              </w:rPr>
            </w:pPr>
            <w:r w:rsidRPr="00617967">
              <w:rPr>
                <w:b/>
                <w:bCs/>
                <w:sz w:val="26"/>
                <w:szCs w:val="26"/>
                <w:lang w:val="en-US"/>
              </w:rPr>
              <w:t>Chức năng</w:t>
            </w:r>
          </w:p>
        </w:tc>
      </w:tr>
      <w:tr w:rsidR="00617967" w14:paraId="253800CE" w14:textId="77777777" w:rsidTr="00543363">
        <w:tc>
          <w:tcPr>
            <w:tcW w:w="1728" w:type="dxa"/>
          </w:tcPr>
          <w:p w14:paraId="4A88B11D" w14:textId="34CD6DA2" w:rsidR="00617967" w:rsidRDefault="00617967" w:rsidP="00AE3A75">
            <w:pPr>
              <w:tabs>
                <w:tab w:val="left" w:pos="360"/>
              </w:tabs>
              <w:jc w:val="center"/>
              <w:rPr>
                <w:sz w:val="26"/>
                <w:szCs w:val="26"/>
                <w:lang w:val="en-US"/>
              </w:rPr>
            </w:pPr>
            <w:r>
              <w:rPr>
                <w:sz w:val="26"/>
                <w:szCs w:val="26"/>
                <w:lang w:val="en-US"/>
              </w:rPr>
              <w:t>VCC</w:t>
            </w:r>
          </w:p>
        </w:tc>
        <w:tc>
          <w:tcPr>
            <w:tcW w:w="4442" w:type="dxa"/>
          </w:tcPr>
          <w:p w14:paraId="78FF7781" w14:textId="4B67C9DE" w:rsidR="00617967" w:rsidRDefault="00617967" w:rsidP="00617967">
            <w:pPr>
              <w:tabs>
                <w:tab w:val="left" w:pos="360"/>
              </w:tabs>
              <w:rPr>
                <w:sz w:val="26"/>
                <w:szCs w:val="26"/>
                <w:lang w:val="en-US"/>
              </w:rPr>
            </w:pPr>
            <w:r>
              <w:rPr>
                <w:sz w:val="26"/>
                <w:szCs w:val="26"/>
                <w:lang w:val="en-US"/>
              </w:rPr>
              <w:t>3.3V – 5V</w:t>
            </w:r>
          </w:p>
        </w:tc>
        <w:tc>
          <w:tcPr>
            <w:tcW w:w="3086" w:type="dxa"/>
          </w:tcPr>
          <w:p w14:paraId="7B98851F" w14:textId="351B58A9" w:rsidR="00617967" w:rsidRDefault="00617967" w:rsidP="00617967">
            <w:pPr>
              <w:tabs>
                <w:tab w:val="left" w:pos="360"/>
              </w:tabs>
              <w:rPr>
                <w:sz w:val="26"/>
                <w:szCs w:val="26"/>
                <w:lang w:val="en-US"/>
              </w:rPr>
            </w:pPr>
            <w:r>
              <w:rPr>
                <w:sz w:val="26"/>
                <w:szCs w:val="26"/>
                <w:lang w:val="en-US"/>
              </w:rPr>
              <w:t>Nguồn cấp</w:t>
            </w:r>
          </w:p>
        </w:tc>
      </w:tr>
      <w:tr w:rsidR="00617967" w14:paraId="607AF32E" w14:textId="77777777" w:rsidTr="00543363">
        <w:tc>
          <w:tcPr>
            <w:tcW w:w="1728" w:type="dxa"/>
          </w:tcPr>
          <w:p w14:paraId="5EF1B191" w14:textId="3F00BCD5" w:rsidR="00617967" w:rsidRDefault="00617967" w:rsidP="00AE3A75">
            <w:pPr>
              <w:tabs>
                <w:tab w:val="left" w:pos="360"/>
              </w:tabs>
              <w:jc w:val="center"/>
              <w:rPr>
                <w:sz w:val="26"/>
                <w:szCs w:val="26"/>
                <w:lang w:val="en-US"/>
              </w:rPr>
            </w:pPr>
            <w:r>
              <w:rPr>
                <w:sz w:val="26"/>
                <w:szCs w:val="26"/>
                <w:lang w:val="en-US"/>
              </w:rPr>
              <w:t>GND</w:t>
            </w:r>
          </w:p>
        </w:tc>
        <w:tc>
          <w:tcPr>
            <w:tcW w:w="4442" w:type="dxa"/>
          </w:tcPr>
          <w:p w14:paraId="7935F90A" w14:textId="640AD4F5" w:rsidR="00617967" w:rsidRDefault="00617967" w:rsidP="00617967">
            <w:pPr>
              <w:tabs>
                <w:tab w:val="left" w:pos="360"/>
              </w:tabs>
              <w:rPr>
                <w:sz w:val="26"/>
                <w:szCs w:val="26"/>
                <w:lang w:val="en-US"/>
              </w:rPr>
            </w:pPr>
            <w:r>
              <w:rPr>
                <w:sz w:val="26"/>
                <w:szCs w:val="26"/>
                <w:lang w:val="en-US"/>
              </w:rPr>
              <w:t>GND</w:t>
            </w:r>
          </w:p>
        </w:tc>
        <w:tc>
          <w:tcPr>
            <w:tcW w:w="3086" w:type="dxa"/>
          </w:tcPr>
          <w:p w14:paraId="269FEE05" w14:textId="3601EB43" w:rsidR="00617967" w:rsidRDefault="00617967" w:rsidP="00617967">
            <w:pPr>
              <w:tabs>
                <w:tab w:val="left" w:pos="360"/>
              </w:tabs>
              <w:rPr>
                <w:sz w:val="26"/>
                <w:szCs w:val="26"/>
                <w:lang w:val="en-US"/>
              </w:rPr>
            </w:pPr>
            <w:r>
              <w:rPr>
                <w:sz w:val="26"/>
                <w:szCs w:val="26"/>
                <w:lang w:val="en-US"/>
              </w:rPr>
              <w:t>Mass</w:t>
            </w:r>
          </w:p>
        </w:tc>
      </w:tr>
      <w:tr w:rsidR="00617967" w14:paraId="2BE69953" w14:textId="77777777" w:rsidTr="00543363">
        <w:tc>
          <w:tcPr>
            <w:tcW w:w="1728" w:type="dxa"/>
          </w:tcPr>
          <w:p w14:paraId="2879E1E0" w14:textId="782B2670" w:rsidR="00617967" w:rsidRDefault="00617967" w:rsidP="00AE3A75">
            <w:pPr>
              <w:tabs>
                <w:tab w:val="left" w:pos="360"/>
              </w:tabs>
              <w:jc w:val="center"/>
              <w:rPr>
                <w:sz w:val="26"/>
                <w:szCs w:val="26"/>
                <w:lang w:val="en-US"/>
              </w:rPr>
            </w:pPr>
            <w:r>
              <w:rPr>
                <w:sz w:val="26"/>
                <w:szCs w:val="26"/>
                <w:lang w:val="en-US"/>
              </w:rPr>
              <w:t>SDA</w:t>
            </w:r>
          </w:p>
        </w:tc>
        <w:tc>
          <w:tcPr>
            <w:tcW w:w="4442" w:type="dxa"/>
          </w:tcPr>
          <w:p w14:paraId="66DB254A" w14:textId="75EFFD84" w:rsidR="00617967" w:rsidRDefault="00617967" w:rsidP="00617967">
            <w:pPr>
              <w:tabs>
                <w:tab w:val="left" w:pos="360"/>
              </w:tabs>
              <w:rPr>
                <w:sz w:val="26"/>
                <w:szCs w:val="26"/>
                <w:lang w:val="en-US"/>
              </w:rPr>
            </w:pPr>
            <w:r w:rsidRPr="00617967">
              <w:rPr>
                <w:sz w:val="26"/>
                <w:szCs w:val="26"/>
              </w:rPr>
              <w:t>I²C data</w:t>
            </w:r>
          </w:p>
        </w:tc>
        <w:tc>
          <w:tcPr>
            <w:tcW w:w="3086" w:type="dxa"/>
          </w:tcPr>
          <w:p w14:paraId="00327CB3" w14:textId="4DC0E50C" w:rsidR="00617967" w:rsidRDefault="00617967" w:rsidP="00617967">
            <w:pPr>
              <w:tabs>
                <w:tab w:val="left" w:pos="360"/>
              </w:tabs>
              <w:rPr>
                <w:sz w:val="26"/>
                <w:szCs w:val="26"/>
                <w:lang w:val="en-US"/>
              </w:rPr>
            </w:pPr>
            <w:r w:rsidRPr="00617967">
              <w:rPr>
                <w:sz w:val="26"/>
                <w:szCs w:val="26"/>
              </w:rPr>
              <w:t>Dữ liệu (có thể dùng MISO trong SPI)</w:t>
            </w:r>
          </w:p>
        </w:tc>
      </w:tr>
      <w:tr w:rsidR="00617967" w14:paraId="52925C4B" w14:textId="77777777" w:rsidTr="00543363">
        <w:tc>
          <w:tcPr>
            <w:tcW w:w="1728" w:type="dxa"/>
            <w:vAlign w:val="center"/>
          </w:tcPr>
          <w:p w14:paraId="5CAC90CE" w14:textId="198F2895" w:rsidR="00617967" w:rsidRDefault="00617967" w:rsidP="00AE3A75">
            <w:pPr>
              <w:tabs>
                <w:tab w:val="left" w:pos="360"/>
              </w:tabs>
              <w:jc w:val="center"/>
              <w:rPr>
                <w:sz w:val="26"/>
                <w:szCs w:val="26"/>
                <w:lang w:val="en-US"/>
              </w:rPr>
            </w:pPr>
            <w:r>
              <w:rPr>
                <w:color w:val="000000"/>
                <w:sz w:val="26"/>
                <w:szCs w:val="26"/>
              </w:rPr>
              <w:t>SCL</w:t>
            </w:r>
          </w:p>
        </w:tc>
        <w:tc>
          <w:tcPr>
            <w:tcW w:w="4442" w:type="dxa"/>
            <w:vAlign w:val="center"/>
          </w:tcPr>
          <w:p w14:paraId="633C13E0" w14:textId="2414A556" w:rsidR="00617967" w:rsidRPr="00617967" w:rsidRDefault="00617967" w:rsidP="00617967">
            <w:pPr>
              <w:tabs>
                <w:tab w:val="left" w:pos="360"/>
              </w:tabs>
              <w:rPr>
                <w:sz w:val="26"/>
                <w:szCs w:val="26"/>
              </w:rPr>
            </w:pPr>
            <w:r>
              <w:rPr>
                <w:color w:val="000000"/>
                <w:sz w:val="26"/>
                <w:szCs w:val="26"/>
              </w:rPr>
              <w:t>I²C clock</w:t>
            </w:r>
          </w:p>
        </w:tc>
        <w:tc>
          <w:tcPr>
            <w:tcW w:w="3086" w:type="dxa"/>
            <w:vAlign w:val="center"/>
          </w:tcPr>
          <w:p w14:paraId="12D3633A" w14:textId="4717997A" w:rsidR="00617967" w:rsidRPr="00617967" w:rsidRDefault="00617967" w:rsidP="00617967">
            <w:pPr>
              <w:tabs>
                <w:tab w:val="left" w:pos="360"/>
              </w:tabs>
              <w:rPr>
                <w:sz w:val="26"/>
                <w:szCs w:val="26"/>
              </w:rPr>
            </w:pPr>
            <w:r>
              <w:rPr>
                <w:color w:val="000000"/>
                <w:sz w:val="26"/>
                <w:szCs w:val="26"/>
              </w:rPr>
              <w:t>Xung clock (có thể dùng SCK trong SPI)</w:t>
            </w:r>
          </w:p>
        </w:tc>
      </w:tr>
      <w:tr w:rsidR="00617967" w14:paraId="53D12D37" w14:textId="77777777" w:rsidTr="00543363">
        <w:tc>
          <w:tcPr>
            <w:tcW w:w="1728" w:type="dxa"/>
            <w:vAlign w:val="center"/>
          </w:tcPr>
          <w:p w14:paraId="5812462F" w14:textId="46C7F5E5" w:rsidR="00617967" w:rsidRDefault="00617967" w:rsidP="00AE3A75">
            <w:pPr>
              <w:tabs>
                <w:tab w:val="left" w:pos="360"/>
              </w:tabs>
              <w:jc w:val="center"/>
              <w:rPr>
                <w:color w:val="000000"/>
                <w:sz w:val="26"/>
                <w:szCs w:val="26"/>
              </w:rPr>
            </w:pPr>
            <w:r>
              <w:rPr>
                <w:color w:val="000000"/>
                <w:sz w:val="26"/>
                <w:szCs w:val="26"/>
              </w:rPr>
              <w:t>CS</w:t>
            </w:r>
          </w:p>
        </w:tc>
        <w:tc>
          <w:tcPr>
            <w:tcW w:w="4442" w:type="dxa"/>
            <w:vAlign w:val="center"/>
          </w:tcPr>
          <w:p w14:paraId="501B5ED4" w14:textId="00313387" w:rsidR="00617967" w:rsidRDefault="00617967" w:rsidP="00617967">
            <w:pPr>
              <w:tabs>
                <w:tab w:val="left" w:pos="360"/>
              </w:tabs>
              <w:rPr>
                <w:color w:val="000000"/>
                <w:sz w:val="26"/>
                <w:szCs w:val="26"/>
              </w:rPr>
            </w:pPr>
            <w:r>
              <w:rPr>
                <w:color w:val="000000"/>
                <w:sz w:val="26"/>
                <w:szCs w:val="26"/>
              </w:rPr>
              <w:t>Chip Select (SPI)</w:t>
            </w:r>
          </w:p>
        </w:tc>
        <w:tc>
          <w:tcPr>
            <w:tcW w:w="3086" w:type="dxa"/>
            <w:vAlign w:val="center"/>
          </w:tcPr>
          <w:p w14:paraId="4511B81E" w14:textId="7A9273A4" w:rsidR="00617967" w:rsidRDefault="00617967" w:rsidP="00617967">
            <w:pPr>
              <w:tabs>
                <w:tab w:val="left" w:pos="360"/>
              </w:tabs>
              <w:rPr>
                <w:color w:val="000000"/>
                <w:sz w:val="26"/>
                <w:szCs w:val="26"/>
              </w:rPr>
            </w:pPr>
            <w:r>
              <w:rPr>
                <w:color w:val="000000"/>
                <w:sz w:val="26"/>
                <w:szCs w:val="26"/>
              </w:rPr>
              <w:t>Kéo lên 1 = I²C, kéo xuống 0 = SPI</w:t>
            </w:r>
          </w:p>
        </w:tc>
      </w:tr>
      <w:tr w:rsidR="00617967" w14:paraId="588ED439" w14:textId="77777777" w:rsidTr="00543363">
        <w:tc>
          <w:tcPr>
            <w:tcW w:w="1728" w:type="dxa"/>
            <w:vAlign w:val="center"/>
          </w:tcPr>
          <w:p w14:paraId="07AF8FF5" w14:textId="10FF9597" w:rsidR="00617967" w:rsidRDefault="00617967" w:rsidP="00AE3A75">
            <w:pPr>
              <w:tabs>
                <w:tab w:val="left" w:pos="360"/>
              </w:tabs>
              <w:jc w:val="center"/>
              <w:rPr>
                <w:color w:val="000000"/>
                <w:sz w:val="26"/>
                <w:szCs w:val="26"/>
              </w:rPr>
            </w:pPr>
            <w:r>
              <w:rPr>
                <w:color w:val="000000"/>
                <w:sz w:val="26"/>
                <w:szCs w:val="26"/>
              </w:rPr>
              <w:t>SDO</w:t>
            </w:r>
          </w:p>
        </w:tc>
        <w:tc>
          <w:tcPr>
            <w:tcW w:w="4442" w:type="dxa"/>
            <w:vAlign w:val="center"/>
          </w:tcPr>
          <w:p w14:paraId="75325BAE" w14:textId="381A854B" w:rsidR="00617967" w:rsidRDefault="00617967" w:rsidP="00617967">
            <w:pPr>
              <w:tabs>
                <w:tab w:val="left" w:pos="360"/>
              </w:tabs>
              <w:rPr>
                <w:color w:val="000000"/>
                <w:sz w:val="26"/>
                <w:szCs w:val="26"/>
              </w:rPr>
            </w:pPr>
            <w:r>
              <w:rPr>
                <w:color w:val="000000"/>
                <w:sz w:val="26"/>
                <w:szCs w:val="26"/>
              </w:rPr>
              <w:t>Địa chỉ I²C (0/1) hoặc MOSI (SPI)</w:t>
            </w:r>
          </w:p>
        </w:tc>
        <w:tc>
          <w:tcPr>
            <w:tcW w:w="3086" w:type="dxa"/>
            <w:vAlign w:val="center"/>
          </w:tcPr>
          <w:p w14:paraId="27F40C76" w14:textId="77777777" w:rsidR="00617967" w:rsidRDefault="00617967" w:rsidP="00617967">
            <w:pPr>
              <w:tabs>
                <w:tab w:val="left" w:pos="360"/>
              </w:tabs>
              <w:rPr>
                <w:color w:val="000000"/>
                <w:sz w:val="26"/>
                <w:szCs w:val="26"/>
              </w:rPr>
            </w:pPr>
          </w:p>
        </w:tc>
      </w:tr>
    </w:tbl>
    <w:p w14:paraId="4C48DED3" w14:textId="5B008DE1" w:rsidR="00617967" w:rsidRDefault="00617967" w:rsidP="00617967">
      <w:pPr>
        <w:tabs>
          <w:tab w:val="left" w:pos="360"/>
        </w:tabs>
        <w:rPr>
          <w:sz w:val="26"/>
          <w:szCs w:val="26"/>
          <w:lang w:val="en-US"/>
        </w:rPr>
      </w:pPr>
    </w:p>
    <w:p w14:paraId="67448D18" w14:textId="4D583469" w:rsidR="00BA7AA3" w:rsidRDefault="00BA7AA3" w:rsidP="00617967">
      <w:pPr>
        <w:tabs>
          <w:tab w:val="left" w:pos="360"/>
        </w:tabs>
        <w:rPr>
          <w:sz w:val="26"/>
          <w:szCs w:val="26"/>
          <w:lang w:val="en-US"/>
        </w:rPr>
      </w:pPr>
      <w:r>
        <w:rPr>
          <w:sz w:val="26"/>
          <w:szCs w:val="26"/>
          <w:lang w:val="en-US"/>
        </w:rPr>
        <w:t xml:space="preserve">Thông thường khi dùng ESP32 qua </w:t>
      </w:r>
      <w:r w:rsidRPr="00BA7AA3">
        <w:rPr>
          <w:sz w:val="26"/>
          <w:szCs w:val="26"/>
        </w:rPr>
        <w:t>I²C:</w:t>
      </w:r>
    </w:p>
    <w:p w14:paraId="58040275" w14:textId="47FA60A3" w:rsidR="00BA7AA3" w:rsidRDefault="00BA7AA3">
      <w:pPr>
        <w:pStyle w:val="ListParagraph"/>
        <w:numPr>
          <w:ilvl w:val="0"/>
          <w:numId w:val="4"/>
        </w:numPr>
        <w:tabs>
          <w:tab w:val="left" w:pos="360"/>
        </w:tabs>
        <w:rPr>
          <w:sz w:val="26"/>
          <w:szCs w:val="26"/>
          <w:lang w:val="en-US"/>
        </w:rPr>
      </w:pPr>
      <w:r w:rsidRPr="00BA7AA3">
        <w:rPr>
          <w:sz w:val="26"/>
          <w:szCs w:val="26"/>
        </w:rPr>
        <w:t>SDA (BME280) → GPIO21 (ESP32)</w:t>
      </w:r>
    </w:p>
    <w:p w14:paraId="46706F0A" w14:textId="692148A8" w:rsidR="00543363" w:rsidRPr="003A6230" w:rsidRDefault="00BA7AA3">
      <w:pPr>
        <w:pStyle w:val="ListParagraph"/>
        <w:numPr>
          <w:ilvl w:val="0"/>
          <w:numId w:val="4"/>
        </w:numPr>
        <w:tabs>
          <w:tab w:val="left" w:pos="360"/>
        </w:tabs>
        <w:rPr>
          <w:sz w:val="26"/>
          <w:szCs w:val="26"/>
          <w:lang w:val="en-US"/>
        </w:rPr>
      </w:pPr>
      <w:r w:rsidRPr="00BA7AA3">
        <w:rPr>
          <w:sz w:val="26"/>
          <w:szCs w:val="26"/>
        </w:rPr>
        <w:t>SCL (BME280) → GPIO22 (ESP32</w:t>
      </w:r>
      <w:r w:rsidR="003A6230">
        <w:rPr>
          <w:sz w:val="26"/>
          <w:szCs w:val="26"/>
          <w:lang w:val="en-US"/>
        </w:rPr>
        <w:t>)</w:t>
      </w:r>
    </w:p>
    <w:p w14:paraId="4DCACB39" w14:textId="7A1C4E90" w:rsidR="00BA7AA3" w:rsidRDefault="00BA7AA3" w:rsidP="00BA7AA3">
      <w:pPr>
        <w:tabs>
          <w:tab w:val="left" w:pos="360"/>
        </w:tabs>
        <w:rPr>
          <w:b/>
          <w:bCs/>
          <w:sz w:val="26"/>
          <w:szCs w:val="26"/>
          <w:lang w:val="en-US"/>
        </w:rPr>
      </w:pPr>
      <w:r>
        <w:rPr>
          <w:b/>
          <w:bCs/>
          <w:sz w:val="26"/>
          <w:szCs w:val="26"/>
          <w:lang w:val="en-US"/>
        </w:rPr>
        <w:t>Ưu điểm và nhược điểm:</w:t>
      </w:r>
    </w:p>
    <w:tbl>
      <w:tblPr>
        <w:tblStyle w:val="TableGrid"/>
        <w:tblW w:w="0" w:type="auto"/>
        <w:tblLook w:val="04A0" w:firstRow="1" w:lastRow="0" w:firstColumn="1" w:lastColumn="0" w:noHBand="0" w:noVBand="1"/>
      </w:tblPr>
      <w:tblGrid>
        <w:gridCol w:w="4485"/>
        <w:gridCol w:w="4545"/>
      </w:tblGrid>
      <w:tr w:rsidR="00BA7AA3" w14:paraId="4057B86E" w14:textId="77777777" w:rsidTr="00816C21">
        <w:tc>
          <w:tcPr>
            <w:tcW w:w="4628" w:type="dxa"/>
            <w:shd w:val="clear" w:color="auto" w:fill="C6D9F1" w:themeFill="text2" w:themeFillTint="33"/>
          </w:tcPr>
          <w:p w14:paraId="4BE6E637" w14:textId="4FACF5C5" w:rsidR="00BA7AA3" w:rsidRPr="00BA7AA3" w:rsidRDefault="00BA7AA3" w:rsidP="00BA7AA3">
            <w:pPr>
              <w:tabs>
                <w:tab w:val="left" w:pos="360"/>
              </w:tabs>
              <w:jc w:val="center"/>
              <w:rPr>
                <w:b/>
                <w:bCs/>
                <w:sz w:val="26"/>
                <w:szCs w:val="26"/>
                <w:lang w:val="en-US"/>
              </w:rPr>
            </w:pPr>
            <w:r w:rsidRPr="00BA7AA3">
              <w:rPr>
                <w:b/>
                <w:bCs/>
                <w:sz w:val="26"/>
                <w:szCs w:val="26"/>
                <w:lang w:val="en-US"/>
              </w:rPr>
              <w:t>Ưu điểm</w:t>
            </w:r>
          </w:p>
        </w:tc>
        <w:tc>
          <w:tcPr>
            <w:tcW w:w="4628" w:type="dxa"/>
            <w:shd w:val="clear" w:color="auto" w:fill="C6D9F1" w:themeFill="text2" w:themeFillTint="33"/>
          </w:tcPr>
          <w:p w14:paraId="741AB9D3" w14:textId="63C2F6D3" w:rsidR="00BA7AA3" w:rsidRPr="00BA7AA3" w:rsidRDefault="00BA7AA3" w:rsidP="00BA7AA3">
            <w:pPr>
              <w:tabs>
                <w:tab w:val="left" w:pos="360"/>
              </w:tabs>
              <w:jc w:val="center"/>
              <w:rPr>
                <w:b/>
                <w:bCs/>
                <w:sz w:val="26"/>
                <w:szCs w:val="26"/>
                <w:lang w:val="en-US"/>
              </w:rPr>
            </w:pPr>
            <w:r w:rsidRPr="00BA7AA3">
              <w:rPr>
                <w:b/>
                <w:bCs/>
                <w:sz w:val="26"/>
                <w:szCs w:val="26"/>
                <w:lang w:val="en-US"/>
              </w:rPr>
              <w:t>Nhược điểm</w:t>
            </w:r>
          </w:p>
        </w:tc>
      </w:tr>
      <w:tr w:rsidR="00BA7AA3" w14:paraId="3108E937" w14:textId="77777777" w:rsidTr="00BA7AA3">
        <w:tc>
          <w:tcPr>
            <w:tcW w:w="4628" w:type="dxa"/>
          </w:tcPr>
          <w:p w14:paraId="0276BD70" w14:textId="77777777" w:rsidR="00BA7AA3" w:rsidRDefault="00BA7AA3">
            <w:pPr>
              <w:pStyle w:val="ListParagraph"/>
              <w:numPr>
                <w:ilvl w:val="0"/>
                <w:numId w:val="4"/>
              </w:numPr>
              <w:tabs>
                <w:tab w:val="left" w:pos="360"/>
              </w:tabs>
              <w:ind w:left="810" w:hanging="720"/>
              <w:rPr>
                <w:sz w:val="26"/>
                <w:szCs w:val="26"/>
                <w:lang w:val="en-US"/>
              </w:rPr>
            </w:pPr>
            <w:r w:rsidRPr="00BA7AA3">
              <w:rPr>
                <w:sz w:val="26"/>
                <w:szCs w:val="26"/>
              </w:rPr>
              <w:t>Đo được cả nhiệt độ, độ ẩm và áp suất → tiện lợi, tích hợp cao.</w:t>
            </w:r>
          </w:p>
          <w:p w14:paraId="450BD6BF" w14:textId="77777777" w:rsidR="00BA7AA3" w:rsidRDefault="00BA7AA3">
            <w:pPr>
              <w:pStyle w:val="ListParagraph"/>
              <w:numPr>
                <w:ilvl w:val="0"/>
                <w:numId w:val="4"/>
              </w:numPr>
              <w:tabs>
                <w:tab w:val="left" w:pos="360"/>
              </w:tabs>
              <w:ind w:left="810" w:hanging="720"/>
              <w:rPr>
                <w:sz w:val="26"/>
                <w:szCs w:val="26"/>
                <w:lang w:val="en-US"/>
              </w:rPr>
            </w:pPr>
            <w:r w:rsidRPr="00BA7AA3">
              <w:rPr>
                <w:sz w:val="26"/>
                <w:szCs w:val="26"/>
              </w:rPr>
              <w:t>Kích thước nhỏ, tiêu thụ điện năng thấp.</w:t>
            </w:r>
          </w:p>
          <w:p w14:paraId="24B9C3A3" w14:textId="77777777" w:rsidR="00BA7AA3" w:rsidRDefault="00BA7AA3">
            <w:pPr>
              <w:pStyle w:val="ListParagraph"/>
              <w:numPr>
                <w:ilvl w:val="0"/>
                <w:numId w:val="4"/>
              </w:numPr>
              <w:tabs>
                <w:tab w:val="left" w:pos="360"/>
              </w:tabs>
              <w:ind w:left="810" w:hanging="720"/>
              <w:rPr>
                <w:sz w:val="26"/>
                <w:szCs w:val="26"/>
                <w:lang w:val="en-US"/>
              </w:rPr>
            </w:pPr>
            <w:r w:rsidRPr="00BA7AA3">
              <w:rPr>
                <w:sz w:val="26"/>
                <w:szCs w:val="26"/>
              </w:rPr>
              <w:t>Giao tiếp linh hoạt: I²C hoặc SPI.</w:t>
            </w:r>
          </w:p>
          <w:p w14:paraId="00FD0894" w14:textId="5331C966" w:rsidR="00BA7AA3" w:rsidRPr="00BA7AA3" w:rsidRDefault="00BA7AA3">
            <w:pPr>
              <w:pStyle w:val="ListParagraph"/>
              <w:numPr>
                <w:ilvl w:val="0"/>
                <w:numId w:val="4"/>
              </w:numPr>
              <w:tabs>
                <w:tab w:val="left" w:pos="360"/>
              </w:tabs>
              <w:ind w:left="810" w:hanging="720"/>
              <w:rPr>
                <w:sz w:val="26"/>
                <w:szCs w:val="26"/>
                <w:lang w:val="en-US"/>
              </w:rPr>
            </w:pPr>
            <w:r w:rsidRPr="00BA7AA3">
              <w:rPr>
                <w:sz w:val="26"/>
                <w:szCs w:val="26"/>
              </w:rPr>
              <w:t>Độ chính xác cao hơn so với DHT22 và BMP280</w:t>
            </w:r>
          </w:p>
        </w:tc>
        <w:tc>
          <w:tcPr>
            <w:tcW w:w="4628" w:type="dxa"/>
          </w:tcPr>
          <w:p w14:paraId="0A4A72E6" w14:textId="77777777" w:rsidR="00BA7AA3" w:rsidRDefault="00BA7AA3">
            <w:pPr>
              <w:pStyle w:val="ListParagraph"/>
              <w:numPr>
                <w:ilvl w:val="0"/>
                <w:numId w:val="4"/>
              </w:numPr>
              <w:tabs>
                <w:tab w:val="left" w:pos="360"/>
              </w:tabs>
              <w:ind w:hanging="1033"/>
              <w:rPr>
                <w:sz w:val="26"/>
                <w:szCs w:val="26"/>
                <w:lang w:val="en-US"/>
              </w:rPr>
            </w:pPr>
            <w:r w:rsidRPr="00BA7AA3">
              <w:rPr>
                <w:sz w:val="26"/>
                <w:szCs w:val="26"/>
              </w:rPr>
              <w:t>Giá thành cao hơn so với cảm biến đơn chức năng.</w:t>
            </w:r>
          </w:p>
          <w:p w14:paraId="063EC49A" w14:textId="573C486E" w:rsidR="00BA7AA3" w:rsidRPr="00BA7AA3" w:rsidRDefault="00BA7AA3">
            <w:pPr>
              <w:pStyle w:val="ListParagraph"/>
              <w:numPr>
                <w:ilvl w:val="0"/>
                <w:numId w:val="4"/>
              </w:numPr>
              <w:tabs>
                <w:tab w:val="left" w:pos="360"/>
              </w:tabs>
              <w:ind w:hanging="1033"/>
              <w:rPr>
                <w:sz w:val="26"/>
                <w:szCs w:val="26"/>
                <w:lang w:val="en-US"/>
              </w:rPr>
            </w:pPr>
            <w:r w:rsidRPr="00BA7AA3">
              <w:rPr>
                <w:sz w:val="26"/>
                <w:szCs w:val="26"/>
              </w:rPr>
              <w:t>Cần thư viện để xử lý dữ liệu (ví dụ Adafruit BME280, SparkFun BME280 cho Arduino/ESP32).</w:t>
            </w:r>
          </w:p>
        </w:tc>
      </w:tr>
    </w:tbl>
    <w:p w14:paraId="0F46E969" w14:textId="77777777" w:rsidR="00BA7AA3" w:rsidRDefault="00BA7AA3" w:rsidP="00BA7AA3">
      <w:pPr>
        <w:tabs>
          <w:tab w:val="left" w:pos="360"/>
        </w:tabs>
        <w:rPr>
          <w:sz w:val="26"/>
          <w:szCs w:val="26"/>
          <w:lang w:val="en-US"/>
        </w:rPr>
      </w:pPr>
    </w:p>
    <w:p w14:paraId="25669665" w14:textId="4DC808A6" w:rsidR="003E6B2D" w:rsidRDefault="003E6B2D">
      <w:pPr>
        <w:pStyle w:val="ListParagraph"/>
        <w:numPr>
          <w:ilvl w:val="0"/>
          <w:numId w:val="3"/>
        </w:numPr>
        <w:tabs>
          <w:tab w:val="left" w:pos="360"/>
        </w:tabs>
        <w:rPr>
          <w:sz w:val="26"/>
          <w:szCs w:val="26"/>
          <w:lang w:val="en-US"/>
        </w:rPr>
      </w:pPr>
      <w:r>
        <w:rPr>
          <w:sz w:val="26"/>
          <w:szCs w:val="26"/>
          <w:lang w:val="en-US"/>
        </w:rPr>
        <w:t>Bơm nước tự mồi 12V sử dụng động cơ 365/385</w:t>
      </w:r>
    </w:p>
    <w:p w14:paraId="47BB49BC" w14:textId="4326EA87" w:rsidR="003E6B2D" w:rsidRDefault="003E6B2D" w:rsidP="003E6B2D">
      <w:pPr>
        <w:tabs>
          <w:tab w:val="left" w:pos="360"/>
        </w:tabs>
        <w:rPr>
          <w:b/>
          <w:bCs/>
          <w:sz w:val="26"/>
          <w:szCs w:val="26"/>
          <w:lang w:val="en-US"/>
        </w:rPr>
      </w:pPr>
      <w:r>
        <w:rPr>
          <w:b/>
          <w:bCs/>
          <w:sz w:val="26"/>
          <w:szCs w:val="26"/>
          <w:lang w:val="en-US"/>
        </w:rPr>
        <w:tab/>
        <w:t>Thông số kỹ thuật chính:</w:t>
      </w:r>
    </w:p>
    <w:p w14:paraId="69C56A69" w14:textId="698B793E" w:rsidR="003E6B2D" w:rsidRPr="003E6B2D" w:rsidRDefault="003E6B2D">
      <w:pPr>
        <w:pStyle w:val="ListParagraph"/>
        <w:numPr>
          <w:ilvl w:val="0"/>
          <w:numId w:val="4"/>
        </w:numPr>
        <w:tabs>
          <w:tab w:val="left" w:pos="360"/>
        </w:tabs>
        <w:rPr>
          <w:b/>
          <w:bCs/>
          <w:sz w:val="26"/>
          <w:szCs w:val="26"/>
          <w:lang w:val="en-US"/>
        </w:rPr>
      </w:pPr>
      <w:r>
        <w:rPr>
          <w:sz w:val="26"/>
          <w:szCs w:val="26"/>
          <w:lang w:val="en-US"/>
        </w:rPr>
        <w:t>Điện áp hoạt động 9-12V</w:t>
      </w:r>
    </w:p>
    <w:p w14:paraId="5EDDF6B3" w14:textId="3E6D0577" w:rsidR="003E6B2D" w:rsidRPr="003E6B2D" w:rsidRDefault="003E6B2D">
      <w:pPr>
        <w:pStyle w:val="ListParagraph"/>
        <w:numPr>
          <w:ilvl w:val="0"/>
          <w:numId w:val="4"/>
        </w:numPr>
        <w:tabs>
          <w:tab w:val="left" w:pos="360"/>
        </w:tabs>
        <w:rPr>
          <w:b/>
          <w:bCs/>
          <w:sz w:val="26"/>
          <w:szCs w:val="26"/>
          <w:lang w:val="en-US"/>
        </w:rPr>
      </w:pPr>
      <w:r>
        <w:rPr>
          <w:sz w:val="26"/>
          <w:szCs w:val="26"/>
          <w:lang w:val="en-US"/>
        </w:rPr>
        <w:t>Dòng điện:</w:t>
      </w:r>
    </w:p>
    <w:p w14:paraId="3D6230C2" w14:textId="3D664FD7" w:rsidR="003E6B2D" w:rsidRPr="003E6B2D" w:rsidRDefault="003E6B2D">
      <w:pPr>
        <w:pStyle w:val="ListParagraph"/>
        <w:numPr>
          <w:ilvl w:val="1"/>
          <w:numId w:val="4"/>
        </w:numPr>
        <w:tabs>
          <w:tab w:val="left" w:pos="360"/>
        </w:tabs>
        <w:rPr>
          <w:b/>
          <w:bCs/>
          <w:sz w:val="26"/>
          <w:szCs w:val="26"/>
          <w:lang w:val="en-US"/>
        </w:rPr>
      </w:pPr>
      <w:r>
        <w:rPr>
          <w:sz w:val="26"/>
          <w:szCs w:val="26"/>
          <w:lang w:val="en-US"/>
        </w:rPr>
        <w:t>Không tải: ~0.23A</w:t>
      </w:r>
    </w:p>
    <w:p w14:paraId="59500E80" w14:textId="73FBA43D" w:rsidR="003E6B2D" w:rsidRPr="003E6B2D" w:rsidRDefault="003E6B2D">
      <w:pPr>
        <w:pStyle w:val="ListParagraph"/>
        <w:numPr>
          <w:ilvl w:val="1"/>
          <w:numId w:val="4"/>
        </w:numPr>
        <w:tabs>
          <w:tab w:val="left" w:pos="360"/>
        </w:tabs>
        <w:rPr>
          <w:b/>
          <w:bCs/>
          <w:sz w:val="26"/>
          <w:szCs w:val="26"/>
          <w:lang w:val="en-US"/>
        </w:rPr>
      </w:pPr>
      <w:r>
        <w:rPr>
          <w:sz w:val="26"/>
          <w:szCs w:val="26"/>
          <w:lang w:val="en-US"/>
        </w:rPr>
        <w:t>Tải làm việc: 0.5-0.7A</w:t>
      </w:r>
    </w:p>
    <w:p w14:paraId="7073361D" w14:textId="16D553C7" w:rsidR="003E6B2D" w:rsidRPr="003E6B2D" w:rsidRDefault="003E6B2D">
      <w:pPr>
        <w:pStyle w:val="ListParagraph"/>
        <w:numPr>
          <w:ilvl w:val="0"/>
          <w:numId w:val="4"/>
        </w:numPr>
        <w:tabs>
          <w:tab w:val="left" w:pos="360"/>
        </w:tabs>
        <w:rPr>
          <w:b/>
          <w:bCs/>
          <w:sz w:val="26"/>
          <w:szCs w:val="26"/>
          <w:lang w:val="en-US"/>
        </w:rPr>
      </w:pPr>
      <w:r>
        <w:rPr>
          <w:sz w:val="26"/>
          <w:szCs w:val="26"/>
          <w:lang w:val="en-US"/>
        </w:rPr>
        <w:t>Công suất tiêu thụ: ~6-8W</w:t>
      </w:r>
    </w:p>
    <w:p w14:paraId="227BCF1A" w14:textId="1CCC819E" w:rsidR="003E6B2D" w:rsidRPr="003E6B2D" w:rsidRDefault="003E6B2D">
      <w:pPr>
        <w:pStyle w:val="ListParagraph"/>
        <w:numPr>
          <w:ilvl w:val="0"/>
          <w:numId w:val="4"/>
        </w:numPr>
        <w:tabs>
          <w:tab w:val="left" w:pos="360"/>
        </w:tabs>
        <w:rPr>
          <w:b/>
          <w:bCs/>
          <w:sz w:val="26"/>
          <w:szCs w:val="26"/>
          <w:lang w:val="en-US"/>
        </w:rPr>
      </w:pPr>
      <w:r>
        <w:rPr>
          <w:sz w:val="26"/>
          <w:szCs w:val="26"/>
          <w:lang w:val="en-US"/>
        </w:rPr>
        <w:t>Lưu lượng nước tối đa: 2-3 lít/phút</w:t>
      </w:r>
    </w:p>
    <w:p w14:paraId="35849FC3" w14:textId="304F9602" w:rsidR="003E6B2D" w:rsidRPr="003E6B2D" w:rsidRDefault="003E6B2D">
      <w:pPr>
        <w:pStyle w:val="ListParagraph"/>
        <w:numPr>
          <w:ilvl w:val="0"/>
          <w:numId w:val="4"/>
        </w:numPr>
        <w:tabs>
          <w:tab w:val="left" w:pos="360"/>
        </w:tabs>
        <w:rPr>
          <w:b/>
          <w:bCs/>
          <w:sz w:val="26"/>
          <w:szCs w:val="26"/>
          <w:lang w:val="en-US"/>
        </w:rPr>
      </w:pPr>
      <w:r>
        <w:rPr>
          <w:sz w:val="26"/>
          <w:szCs w:val="26"/>
          <w:lang w:val="en-US"/>
        </w:rPr>
        <w:t>Áp suất tối đa: 1-2.5kg/cm</w:t>
      </w:r>
    </w:p>
    <w:p w14:paraId="79AA743B" w14:textId="4BDBF051" w:rsidR="003E6B2D" w:rsidRPr="003E6B2D" w:rsidRDefault="003E6B2D">
      <w:pPr>
        <w:pStyle w:val="ListParagraph"/>
        <w:numPr>
          <w:ilvl w:val="0"/>
          <w:numId w:val="4"/>
        </w:numPr>
        <w:tabs>
          <w:tab w:val="left" w:pos="360"/>
        </w:tabs>
        <w:rPr>
          <w:b/>
          <w:bCs/>
          <w:sz w:val="26"/>
          <w:szCs w:val="26"/>
          <w:lang w:val="en-US"/>
        </w:rPr>
      </w:pPr>
      <w:r>
        <w:rPr>
          <w:sz w:val="26"/>
          <w:szCs w:val="26"/>
          <w:lang w:val="en-US"/>
        </w:rPr>
        <w:lastRenderedPageBreak/>
        <w:t>Chiều cao đẩy tối đa: 1-2.5m</w:t>
      </w:r>
    </w:p>
    <w:p w14:paraId="6E40F342" w14:textId="3254B065" w:rsidR="003E6B2D" w:rsidRPr="003E6B2D" w:rsidRDefault="003E6B2D">
      <w:pPr>
        <w:pStyle w:val="ListParagraph"/>
        <w:numPr>
          <w:ilvl w:val="0"/>
          <w:numId w:val="4"/>
        </w:numPr>
        <w:tabs>
          <w:tab w:val="left" w:pos="360"/>
        </w:tabs>
        <w:rPr>
          <w:b/>
          <w:bCs/>
          <w:sz w:val="26"/>
          <w:szCs w:val="26"/>
          <w:lang w:val="en-US"/>
        </w:rPr>
      </w:pPr>
      <w:r>
        <w:rPr>
          <w:sz w:val="26"/>
          <w:szCs w:val="26"/>
          <w:lang w:val="en-US"/>
        </w:rPr>
        <w:t>Chiều cao hút tối đa: 1-2m</w:t>
      </w:r>
    </w:p>
    <w:p w14:paraId="76B7685A" w14:textId="235EEB05" w:rsidR="003E6B2D" w:rsidRPr="003E6B2D" w:rsidRDefault="003E6B2D">
      <w:pPr>
        <w:pStyle w:val="ListParagraph"/>
        <w:numPr>
          <w:ilvl w:val="0"/>
          <w:numId w:val="4"/>
        </w:numPr>
        <w:tabs>
          <w:tab w:val="left" w:pos="360"/>
        </w:tabs>
        <w:rPr>
          <w:b/>
          <w:bCs/>
          <w:sz w:val="26"/>
          <w:szCs w:val="26"/>
          <w:lang w:val="en-US"/>
        </w:rPr>
      </w:pPr>
      <w:r>
        <w:rPr>
          <w:sz w:val="26"/>
          <w:szCs w:val="26"/>
          <w:lang w:val="en-US"/>
        </w:rPr>
        <w:t>Tuổi thọ trung bình: 2-3 năm (trong điều kiện sử dụng bình thường)</w:t>
      </w:r>
    </w:p>
    <w:p w14:paraId="1FEC4C90" w14:textId="6F692F4D" w:rsidR="003E6B2D" w:rsidRPr="003E6B2D" w:rsidRDefault="003E6B2D">
      <w:pPr>
        <w:pStyle w:val="ListParagraph"/>
        <w:numPr>
          <w:ilvl w:val="0"/>
          <w:numId w:val="4"/>
        </w:numPr>
        <w:tabs>
          <w:tab w:val="left" w:pos="360"/>
        </w:tabs>
        <w:rPr>
          <w:b/>
          <w:bCs/>
          <w:sz w:val="26"/>
          <w:szCs w:val="26"/>
          <w:lang w:val="en-US"/>
        </w:rPr>
      </w:pPr>
      <w:r>
        <w:rPr>
          <w:sz w:val="26"/>
          <w:szCs w:val="26"/>
          <w:lang w:val="en-US"/>
        </w:rPr>
        <w:t>Kích thước tổng thể: 90x40x35 mm</w:t>
      </w:r>
    </w:p>
    <w:p w14:paraId="45F9E4C1" w14:textId="1A7CFE7F" w:rsidR="003E6B2D" w:rsidRPr="003E6B2D" w:rsidRDefault="003E6B2D">
      <w:pPr>
        <w:pStyle w:val="ListParagraph"/>
        <w:numPr>
          <w:ilvl w:val="0"/>
          <w:numId w:val="4"/>
        </w:numPr>
        <w:tabs>
          <w:tab w:val="left" w:pos="360"/>
        </w:tabs>
        <w:rPr>
          <w:b/>
          <w:bCs/>
          <w:sz w:val="26"/>
          <w:szCs w:val="26"/>
          <w:lang w:val="en-US"/>
        </w:rPr>
      </w:pPr>
      <w:r>
        <w:rPr>
          <w:sz w:val="26"/>
          <w:szCs w:val="26"/>
          <w:lang w:val="en-US"/>
        </w:rPr>
        <w:t>Đường kính ống nước: 8mm (ngoài)</w:t>
      </w:r>
    </w:p>
    <w:p w14:paraId="426426B5" w14:textId="3165BFE1" w:rsidR="003E6B2D" w:rsidRPr="002C14BC" w:rsidRDefault="003E6B2D">
      <w:pPr>
        <w:pStyle w:val="ListParagraph"/>
        <w:numPr>
          <w:ilvl w:val="0"/>
          <w:numId w:val="4"/>
        </w:numPr>
        <w:tabs>
          <w:tab w:val="left" w:pos="360"/>
        </w:tabs>
        <w:rPr>
          <w:b/>
          <w:bCs/>
          <w:sz w:val="26"/>
          <w:szCs w:val="26"/>
          <w:lang w:val="en-US"/>
        </w:rPr>
      </w:pPr>
      <w:r>
        <w:rPr>
          <w:sz w:val="26"/>
          <w:szCs w:val="26"/>
          <w:lang w:val="en-US"/>
        </w:rPr>
        <w:t>Khối lượng: 111g</w:t>
      </w:r>
    </w:p>
    <w:p w14:paraId="75F6F7B2" w14:textId="77777777" w:rsidR="002C14BC" w:rsidRPr="002C14BC" w:rsidRDefault="002C14BC" w:rsidP="002C14BC">
      <w:pPr>
        <w:tabs>
          <w:tab w:val="left" w:pos="360"/>
        </w:tabs>
        <w:rPr>
          <w:b/>
          <w:bCs/>
          <w:sz w:val="26"/>
          <w:szCs w:val="26"/>
          <w:lang w:val="en-US"/>
        </w:rPr>
      </w:pPr>
    </w:p>
    <w:p w14:paraId="47E7B813" w14:textId="25BFD52E" w:rsidR="003E6B2D" w:rsidRDefault="003E6B2D" w:rsidP="003E6B2D">
      <w:pPr>
        <w:tabs>
          <w:tab w:val="left" w:pos="360"/>
        </w:tabs>
        <w:rPr>
          <w:b/>
          <w:bCs/>
          <w:sz w:val="26"/>
          <w:szCs w:val="26"/>
          <w:lang w:val="en-US"/>
        </w:rPr>
      </w:pPr>
      <w:r>
        <w:rPr>
          <w:sz w:val="26"/>
          <w:szCs w:val="26"/>
          <w:lang w:val="en-US"/>
        </w:rPr>
        <w:tab/>
      </w:r>
      <w:r w:rsidRPr="003E6B2D">
        <w:rPr>
          <w:b/>
          <w:bCs/>
          <w:sz w:val="26"/>
          <w:szCs w:val="26"/>
          <w:lang w:val="en-US"/>
        </w:rPr>
        <w:t>Nguyên lý hoạt động:</w:t>
      </w:r>
    </w:p>
    <w:p w14:paraId="09596FD6" w14:textId="66036041" w:rsidR="003E6B2D" w:rsidRDefault="003E6B2D" w:rsidP="003E6B2D">
      <w:pPr>
        <w:tabs>
          <w:tab w:val="left" w:pos="360"/>
        </w:tabs>
        <w:rPr>
          <w:sz w:val="26"/>
          <w:szCs w:val="26"/>
          <w:lang w:val="en-US"/>
        </w:rPr>
      </w:pPr>
      <w:r>
        <w:rPr>
          <w:sz w:val="26"/>
          <w:szCs w:val="26"/>
          <w:lang w:val="en-US"/>
        </w:rPr>
        <w:tab/>
      </w:r>
      <w:r w:rsidRPr="003E6B2D">
        <w:rPr>
          <w:sz w:val="26"/>
          <w:szCs w:val="26"/>
        </w:rPr>
        <w:t>Bơm sử dụng động cơ DC 365/385 gắn với cơ cấu cánh quạt/guồng bơm. Khi cấp điện 9–12V, động cơ quay tạo lực hút chất lỏng từ đường ống vào (IN) và đẩy ra đường ống ra (OUT). Do có khả năng tự mồi, bơm có thể hút nước từ mực thấp hơn (tối đa 1–2 mét) mà không cần đổ nước vào ống trước khi khởi động.</w:t>
      </w:r>
      <w:r>
        <w:rPr>
          <w:sz w:val="26"/>
          <w:szCs w:val="26"/>
          <w:lang w:val="en-US"/>
        </w:rPr>
        <w:t>\</w:t>
      </w:r>
    </w:p>
    <w:p w14:paraId="05C751D9" w14:textId="39564D26" w:rsidR="003E6B2D" w:rsidRDefault="003E6B2D" w:rsidP="003E6B2D">
      <w:pPr>
        <w:tabs>
          <w:tab w:val="left" w:pos="360"/>
        </w:tabs>
        <w:rPr>
          <w:b/>
          <w:bCs/>
          <w:sz w:val="26"/>
          <w:szCs w:val="26"/>
          <w:lang w:val="en-US"/>
        </w:rPr>
      </w:pPr>
      <w:r>
        <w:rPr>
          <w:sz w:val="26"/>
          <w:szCs w:val="26"/>
          <w:lang w:val="en-US"/>
        </w:rPr>
        <w:tab/>
      </w:r>
      <w:r w:rsidRPr="003E6B2D">
        <w:rPr>
          <w:b/>
          <w:bCs/>
          <w:sz w:val="26"/>
          <w:szCs w:val="26"/>
          <w:lang w:val="en-US"/>
        </w:rPr>
        <w:t>Ứng dụng trong mạch:</w:t>
      </w:r>
    </w:p>
    <w:p w14:paraId="5D569FAF" w14:textId="704C8161" w:rsidR="003E6B2D" w:rsidRDefault="003E6B2D">
      <w:pPr>
        <w:pStyle w:val="ListParagraph"/>
        <w:numPr>
          <w:ilvl w:val="0"/>
          <w:numId w:val="4"/>
        </w:numPr>
        <w:tabs>
          <w:tab w:val="left" w:pos="360"/>
        </w:tabs>
        <w:rPr>
          <w:sz w:val="26"/>
          <w:szCs w:val="26"/>
          <w:lang w:val="en-US"/>
        </w:rPr>
      </w:pPr>
      <w:r w:rsidRPr="003E6B2D">
        <w:rPr>
          <w:sz w:val="26"/>
          <w:szCs w:val="26"/>
        </w:rPr>
        <w:t>Tưới cây thông minh: Kết hợp với ESP32 + cảm biến độ ẩm đất, bơm sẽ được điều khiển bật/tắt thông qua MOSFET/Relay tùy vào ngưỡng độ ẩm cài đặt.</w:t>
      </w:r>
    </w:p>
    <w:p w14:paraId="2001C7BD" w14:textId="4F6F982D" w:rsidR="003E6B2D" w:rsidRDefault="003E6B2D">
      <w:pPr>
        <w:pStyle w:val="ListParagraph"/>
        <w:numPr>
          <w:ilvl w:val="0"/>
          <w:numId w:val="4"/>
        </w:numPr>
        <w:tabs>
          <w:tab w:val="left" w:pos="360"/>
        </w:tabs>
        <w:rPr>
          <w:sz w:val="26"/>
          <w:szCs w:val="26"/>
          <w:lang w:val="en-US"/>
        </w:rPr>
      </w:pPr>
      <w:r w:rsidRPr="003E6B2D">
        <w:rPr>
          <w:sz w:val="26"/>
          <w:szCs w:val="26"/>
        </w:rPr>
        <w:t>Hệ thống IoT: Bơm có thể kết hợp với cảm biến DHT22, BME280 để kiểm soát môi trường (nhiệt độ, độ ẩm, áp suất).</w:t>
      </w:r>
    </w:p>
    <w:p w14:paraId="47B91017" w14:textId="1C6C7BD9" w:rsidR="002C14BC" w:rsidRPr="003A6230" w:rsidRDefault="003E6B2D">
      <w:pPr>
        <w:pStyle w:val="ListParagraph"/>
        <w:numPr>
          <w:ilvl w:val="0"/>
          <w:numId w:val="4"/>
        </w:numPr>
        <w:tabs>
          <w:tab w:val="left" w:pos="360"/>
        </w:tabs>
        <w:rPr>
          <w:sz w:val="26"/>
          <w:szCs w:val="26"/>
          <w:lang w:val="en-US"/>
        </w:rPr>
      </w:pPr>
      <w:r w:rsidRPr="003E6B2D">
        <w:rPr>
          <w:sz w:val="26"/>
          <w:szCs w:val="26"/>
        </w:rPr>
        <w:t>Hệ thống làm mát hoặc bơm dung dịch cho các mô hình thí nghiệm.</w:t>
      </w:r>
    </w:p>
    <w:p w14:paraId="4E70A16D" w14:textId="3CED41C1" w:rsidR="003E6B2D" w:rsidRDefault="003E6B2D" w:rsidP="003E6B2D">
      <w:pPr>
        <w:tabs>
          <w:tab w:val="left" w:pos="360"/>
        </w:tabs>
        <w:rPr>
          <w:b/>
          <w:bCs/>
          <w:sz w:val="26"/>
          <w:szCs w:val="26"/>
          <w:lang w:val="en-US"/>
        </w:rPr>
      </w:pPr>
      <w:r>
        <w:rPr>
          <w:sz w:val="26"/>
          <w:szCs w:val="26"/>
          <w:lang w:val="en-US"/>
        </w:rPr>
        <w:tab/>
      </w:r>
      <w:r w:rsidRPr="003E6B2D">
        <w:rPr>
          <w:b/>
          <w:bCs/>
          <w:sz w:val="26"/>
          <w:szCs w:val="26"/>
          <w:lang w:val="en-US"/>
        </w:rPr>
        <w:t>Ưu diểm và hạn chế:</w:t>
      </w:r>
    </w:p>
    <w:tbl>
      <w:tblPr>
        <w:tblStyle w:val="TableGrid"/>
        <w:tblW w:w="0" w:type="auto"/>
        <w:tblLook w:val="04A0" w:firstRow="1" w:lastRow="0" w:firstColumn="1" w:lastColumn="0" w:noHBand="0" w:noVBand="1"/>
      </w:tblPr>
      <w:tblGrid>
        <w:gridCol w:w="4508"/>
        <w:gridCol w:w="4522"/>
      </w:tblGrid>
      <w:tr w:rsidR="002C14BC" w14:paraId="59830071" w14:textId="77777777" w:rsidTr="00816C21">
        <w:tc>
          <w:tcPr>
            <w:tcW w:w="4628" w:type="dxa"/>
            <w:shd w:val="clear" w:color="auto" w:fill="C6D9F1" w:themeFill="text2" w:themeFillTint="33"/>
          </w:tcPr>
          <w:p w14:paraId="20CD0256" w14:textId="1A6EDB64" w:rsidR="002C14BC" w:rsidRPr="002C14BC" w:rsidRDefault="002C14BC" w:rsidP="002C14BC">
            <w:pPr>
              <w:pStyle w:val="ListParagraph"/>
              <w:tabs>
                <w:tab w:val="left" w:pos="360"/>
              </w:tabs>
              <w:ind w:left="1080" w:firstLine="0"/>
              <w:rPr>
                <w:b/>
                <w:bCs/>
                <w:color w:val="000000"/>
                <w:sz w:val="26"/>
                <w:szCs w:val="26"/>
                <w:lang w:val="en-US"/>
              </w:rPr>
            </w:pPr>
            <w:r w:rsidRPr="002C14BC">
              <w:rPr>
                <w:b/>
                <w:bCs/>
                <w:color w:val="000000"/>
                <w:sz w:val="26"/>
                <w:szCs w:val="26"/>
                <w:lang w:val="en-US"/>
              </w:rPr>
              <w:t>Ưu điểm</w:t>
            </w:r>
          </w:p>
        </w:tc>
        <w:tc>
          <w:tcPr>
            <w:tcW w:w="4628" w:type="dxa"/>
            <w:shd w:val="clear" w:color="auto" w:fill="C6D9F1" w:themeFill="text2" w:themeFillTint="33"/>
          </w:tcPr>
          <w:p w14:paraId="73DF5313" w14:textId="4F63DAFD" w:rsidR="002C14BC" w:rsidRPr="002C14BC" w:rsidRDefault="002C14BC" w:rsidP="002C14BC">
            <w:pPr>
              <w:pStyle w:val="ListParagraph"/>
              <w:tabs>
                <w:tab w:val="left" w:pos="360"/>
              </w:tabs>
              <w:ind w:left="1080" w:firstLine="0"/>
              <w:rPr>
                <w:b/>
                <w:bCs/>
                <w:sz w:val="26"/>
                <w:szCs w:val="26"/>
                <w:lang w:val="en-US"/>
              </w:rPr>
            </w:pPr>
            <w:r w:rsidRPr="002C14BC">
              <w:rPr>
                <w:b/>
                <w:bCs/>
                <w:sz w:val="26"/>
                <w:szCs w:val="26"/>
                <w:lang w:val="en-US"/>
              </w:rPr>
              <w:t>Hạn chế</w:t>
            </w:r>
          </w:p>
        </w:tc>
      </w:tr>
      <w:tr w:rsidR="003E6B2D" w14:paraId="7789FC79" w14:textId="77777777" w:rsidTr="003E6B2D">
        <w:tc>
          <w:tcPr>
            <w:tcW w:w="4628" w:type="dxa"/>
          </w:tcPr>
          <w:p w14:paraId="69016F00" w14:textId="034E7051" w:rsidR="003E6B2D" w:rsidRDefault="003E6B2D">
            <w:pPr>
              <w:pStyle w:val="ListParagraph"/>
              <w:numPr>
                <w:ilvl w:val="0"/>
                <w:numId w:val="4"/>
              </w:numPr>
              <w:tabs>
                <w:tab w:val="left" w:pos="360"/>
              </w:tabs>
              <w:ind w:left="540" w:hanging="270"/>
              <w:rPr>
                <w:sz w:val="26"/>
                <w:szCs w:val="26"/>
                <w:lang w:val="en-US"/>
              </w:rPr>
            </w:pPr>
            <w:r w:rsidRPr="003E6B2D">
              <w:rPr>
                <w:color w:val="000000"/>
                <w:sz w:val="26"/>
                <w:szCs w:val="26"/>
              </w:rPr>
              <w:t xml:space="preserve"> </w:t>
            </w:r>
            <w:r w:rsidRPr="003E6B2D">
              <w:rPr>
                <w:sz w:val="26"/>
                <w:szCs w:val="26"/>
              </w:rPr>
              <w:t>Kích thước nhỏ gọn, giá thành rẻ.</w:t>
            </w:r>
          </w:p>
          <w:p w14:paraId="34D776BD" w14:textId="39E21EF3" w:rsidR="003E6B2D" w:rsidRDefault="003E6B2D">
            <w:pPr>
              <w:pStyle w:val="ListParagraph"/>
              <w:numPr>
                <w:ilvl w:val="0"/>
                <w:numId w:val="4"/>
              </w:numPr>
              <w:tabs>
                <w:tab w:val="left" w:pos="360"/>
              </w:tabs>
              <w:ind w:left="540" w:hanging="270"/>
              <w:rPr>
                <w:sz w:val="26"/>
                <w:szCs w:val="26"/>
                <w:lang w:val="en-US"/>
              </w:rPr>
            </w:pPr>
            <w:r w:rsidRPr="003E6B2D">
              <w:rPr>
                <w:sz w:val="26"/>
                <w:szCs w:val="26"/>
              </w:rPr>
              <w:t>Lắp đặt dễ dàng, nguồn cấp đơn giản.</w:t>
            </w:r>
          </w:p>
          <w:p w14:paraId="03045D55" w14:textId="49533C0B" w:rsidR="003E6B2D" w:rsidRDefault="003E6B2D">
            <w:pPr>
              <w:pStyle w:val="ListParagraph"/>
              <w:numPr>
                <w:ilvl w:val="0"/>
                <w:numId w:val="4"/>
              </w:numPr>
              <w:tabs>
                <w:tab w:val="left" w:pos="360"/>
              </w:tabs>
              <w:ind w:left="540" w:hanging="270"/>
              <w:rPr>
                <w:sz w:val="26"/>
                <w:szCs w:val="26"/>
                <w:lang w:val="en-US"/>
              </w:rPr>
            </w:pPr>
            <w:r w:rsidRPr="003E6B2D">
              <w:rPr>
                <w:sz w:val="26"/>
                <w:szCs w:val="26"/>
              </w:rPr>
              <w:t>Lưu lượng nước đủ cho các mô hình nhỏ và hệ thống tưới cây mini.</w:t>
            </w:r>
          </w:p>
          <w:p w14:paraId="65A8EF78" w14:textId="1B1EE3CD" w:rsidR="003E6B2D" w:rsidRDefault="003E6B2D">
            <w:pPr>
              <w:pStyle w:val="ListParagraph"/>
              <w:numPr>
                <w:ilvl w:val="0"/>
                <w:numId w:val="4"/>
              </w:numPr>
              <w:tabs>
                <w:tab w:val="left" w:pos="360"/>
              </w:tabs>
              <w:ind w:left="540" w:hanging="270"/>
              <w:rPr>
                <w:sz w:val="26"/>
                <w:szCs w:val="26"/>
                <w:lang w:val="en-US"/>
              </w:rPr>
            </w:pPr>
            <w:r w:rsidRPr="003E6B2D">
              <w:rPr>
                <w:sz w:val="26"/>
                <w:szCs w:val="26"/>
              </w:rPr>
              <w:t>Có khả năng tự mồi, tiện lợi khi hút nước từ bể chứa thấp hơn.</w:t>
            </w:r>
          </w:p>
          <w:p w14:paraId="3E1CBD49" w14:textId="770C40C4" w:rsidR="003E6B2D" w:rsidRDefault="003E6B2D" w:rsidP="003E6B2D">
            <w:pPr>
              <w:tabs>
                <w:tab w:val="left" w:pos="360"/>
              </w:tabs>
              <w:rPr>
                <w:sz w:val="26"/>
                <w:szCs w:val="26"/>
                <w:lang w:val="en-US"/>
              </w:rPr>
            </w:pPr>
          </w:p>
        </w:tc>
        <w:tc>
          <w:tcPr>
            <w:tcW w:w="4628" w:type="dxa"/>
          </w:tcPr>
          <w:p w14:paraId="749303F7" w14:textId="77777777" w:rsidR="003E6B2D" w:rsidRPr="00CB3852" w:rsidRDefault="002C14BC">
            <w:pPr>
              <w:pStyle w:val="ListParagraph"/>
              <w:numPr>
                <w:ilvl w:val="0"/>
                <w:numId w:val="4"/>
              </w:numPr>
              <w:tabs>
                <w:tab w:val="left" w:pos="360"/>
              </w:tabs>
              <w:ind w:hanging="943"/>
              <w:rPr>
                <w:ins w:id="9" w:author="Trinh Quang Lam D22CN02" w:date="2025-11-07T22:10:00Z" w16du:dateUtc="2025-11-07T15:10:00Z"/>
                <w:color w:val="000000" w:themeColor="text1"/>
                <w:sz w:val="26"/>
                <w:szCs w:val="26"/>
                <w:lang w:val="en-US"/>
              </w:rPr>
            </w:pPr>
            <w:ins w:id="10" w:author="Trinh Quang Lam D22CN02" w:date="2025-11-07T22:10:00Z" w16du:dateUtc="2025-11-07T15:10:00Z">
              <w:r w:rsidRPr="00CB3852">
                <w:rPr>
                  <w:color w:val="000000" w:themeColor="text1"/>
                  <w:sz w:val="26"/>
                  <w:szCs w:val="26"/>
                  <w:lang w:val="en-US"/>
                </w:rPr>
                <w:t>Không phù hợp với chất lỏng đặc hoặc chứa nhiều tạp chất</w:t>
              </w:r>
            </w:ins>
          </w:p>
          <w:p w14:paraId="4A9E0DE7" w14:textId="77777777" w:rsidR="002C14BC" w:rsidRDefault="002C14BC">
            <w:pPr>
              <w:pStyle w:val="ListParagraph"/>
              <w:numPr>
                <w:ilvl w:val="0"/>
                <w:numId w:val="4"/>
              </w:numPr>
              <w:tabs>
                <w:tab w:val="left" w:pos="360"/>
              </w:tabs>
              <w:ind w:hanging="943"/>
              <w:rPr>
                <w:sz w:val="26"/>
                <w:szCs w:val="26"/>
                <w:lang w:val="en-US"/>
              </w:rPr>
            </w:pPr>
            <w:ins w:id="11" w:author="Trinh Quang Lam D22CN02" w:date="2025-11-07T22:10:00Z" w16du:dateUtc="2025-11-07T15:10:00Z">
              <w:r w:rsidRPr="00CB3852">
                <w:rPr>
                  <w:color w:val="000000" w:themeColor="text1"/>
                  <w:sz w:val="26"/>
                  <w:szCs w:val="26"/>
                  <w:lang w:val="en-US"/>
                </w:rPr>
                <w:t>Tuổi thọ động cơ có giới h</w:t>
              </w:r>
            </w:ins>
            <w:r w:rsidRPr="00CB3852">
              <w:rPr>
                <w:color w:val="000000" w:themeColor="text1"/>
                <w:sz w:val="26"/>
                <w:szCs w:val="26"/>
                <w:lang w:val="en-US"/>
              </w:rPr>
              <w:t xml:space="preserve">ạn </w:t>
            </w:r>
            <w:r>
              <w:rPr>
                <w:sz w:val="26"/>
                <w:szCs w:val="26"/>
                <w:lang w:val="en-US"/>
              </w:rPr>
              <w:t>(2-3 năm)</w:t>
            </w:r>
          </w:p>
          <w:p w14:paraId="6F966412" w14:textId="41B76284" w:rsidR="002C14BC" w:rsidRPr="007259AD" w:rsidRDefault="002C14BC">
            <w:pPr>
              <w:pStyle w:val="ListParagraph"/>
              <w:numPr>
                <w:ilvl w:val="0"/>
                <w:numId w:val="4"/>
              </w:numPr>
              <w:tabs>
                <w:tab w:val="left" w:pos="360"/>
              </w:tabs>
              <w:ind w:hanging="943"/>
              <w:rPr>
                <w:sz w:val="26"/>
                <w:szCs w:val="26"/>
                <w:lang w:val="en-US"/>
              </w:rPr>
            </w:pPr>
            <w:r>
              <w:rPr>
                <w:sz w:val="26"/>
                <w:szCs w:val="26"/>
                <w:lang w:val="en-US"/>
              </w:rPr>
              <w:t>Lưu lượng nhỏ, chỉ thích hợp cho quy mô mini/mô hình</w:t>
            </w:r>
          </w:p>
        </w:tc>
      </w:tr>
    </w:tbl>
    <w:p w14:paraId="2D313C19" w14:textId="77777777" w:rsidR="003E6B2D" w:rsidRPr="002C14BC" w:rsidRDefault="003E6B2D" w:rsidP="003E6B2D">
      <w:pPr>
        <w:tabs>
          <w:tab w:val="left" w:pos="360"/>
        </w:tabs>
        <w:rPr>
          <w:b/>
          <w:bCs/>
          <w:sz w:val="26"/>
          <w:szCs w:val="26"/>
          <w:lang w:val="en-US"/>
        </w:rPr>
      </w:pPr>
    </w:p>
    <w:p w14:paraId="63EF01D2" w14:textId="54A0735C" w:rsidR="003E6B2D" w:rsidRDefault="002C14BC">
      <w:pPr>
        <w:pStyle w:val="ListParagraph"/>
        <w:numPr>
          <w:ilvl w:val="0"/>
          <w:numId w:val="3"/>
        </w:numPr>
        <w:tabs>
          <w:tab w:val="left" w:pos="360"/>
        </w:tabs>
        <w:rPr>
          <w:sz w:val="26"/>
          <w:szCs w:val="26"/>
          <w:lang w:val="en-US"/>
        </w:rPr>
      </w:pPr>
      <w:r w:rsidRPr="002C14BC">
        <w:rPr>
          <w:b/>
          <w:bCs/>
          <w:sz w:val="26"/>
          <w:szCs w:val="26"/>
          <w:lang w:val="en-US"/>
        </w:rPr>
        <w:t>Module MOSFET 1 kênh F5305S có cách ly</w:t>
      </w:r>
    </w:p>
    <w:p w14:paraId="00F1EFDF" w14:textId="26F386F2" w:rsidR="002C14BC" w:rsidRDefault="002C14BC" w:rsidP="002C14BC">
      <w:pPr>
        <w:tabs>
          <w:tab w:val="left" w:pos="360"/>
        </w:tabs>
        <w:ind w:firstLine="360"/>
        <w:rPr>
          <w:b/>
          <w:bCs/>
          <w:sz w:val="26"/>
          <w:szCs w:val="26"/>
          <w:lang w:val="en-US"/>
        </w:rPr>
      </w:pPr>
      <w:r>
        <w:rPr>
          <w:b/>
          <w:bCs/>
          <w:sz w:val="26"/>
          <w:szCs w:val="26"/>
          <w:lang w:val="en-US"/>
        </w:rPr>
        <w:t>Giới thiệu chung:</w:t>
      </w:r>
    </w:p>
    <w:p w14:paraId="04F398AC" w14:textId="60AFE0FA" w:rsidR="002C14BC" w:rsidRDefault="002C14BC" w:rsidP="002C14BC">
      <w:pPr>
        <w:tabs>
          <w:tab w:val="left" w:pos="360"/>
        </w:tabs>
        <w:ind w:firstLine="360"/>
        <w:rPr>
          <w:sz w:val="26"/>
          <w:szCs w:val="26"/>
          <w:lang w:val="en-US"/>
        </w:rPr>
      </w:pPr>
      <w:r w:rsidRPr="002C14BC">
        <w:rPr>
          <w:sz w:val="26"/>
          <w:szCs w:val="26"/>
        </w:rPr>
        <w:t>Module MOSFET 1 kênh F5305S là một mạch đóng/ngắt tải DC công suất lớn, được thiết kế để thay thế relay cơ học truyền thống. MOSFET có ưu điểm đóng cắt nhanh, bền, ít phát sinh nhiệt, điều khiển được tải dòng lớn và đặc biệt là có opto cách ly để chống nhiễu, giúp bảo vệ vi điều khiển như ESP32, Arduino, STM32….</w:t>
      </w:r>
    </w:p>
    <w:p w14:paraId="583FF518" w14:textId="6B5FB84F" w:rsidR="002C14BC" w:rsidRDefault="002C14BC" w:rsidP="002C14BC">
      <w:pPr>
        <w:tabs>
          <w:tab w:val="left" w:pos="360"/>
        </w:tabs>
        <w:ind w:firstLine="360"/>
        <w:rPr>
          <w:b/>
          <w:bCs/>
          <w:sz w:val="26"/>
          <w:szCs w:val="26"/>
          <w:lang w:val="en-US"/>
        </w:rPr>
      </w:pPr>
      <w:r w:rsidRPr="002C14BC">
        <w:rPr>
          <w:b/>
          <w:bCs/>
          <w:sz w:val="26"/>
          <w:szCs w:val="26"/>
          <w:lang w:val="en-US"/>
        </w:rPr>
        <w:t>Cấu tạo và thành phần chính:</w:t>
      </w:r>
    </w:p>
    <w:p w14:paraId="64D21FE4" w14:textId="69A1C8EF" w:rsidR="002C14BC" w:rsidRDefault="002C14BC">
      <w:pPr>
        <w:pStyle w:val="ListParagraph"/>
        <w:numPr>
          <w:ilvl w:val="0"/>
          <w:numId w:val="4"/>
        </w:numPr>
        <w:tabs>
          <w:tab w:val="left" w:pos="360"/>
        </w:tabs>
        <w:rPr>
          <w:sz w:val="26"/>
          <w:szCs w:val="26"/>
          <w:lang w:val="en-US"/>
        </w:rPr>
      </w:pPr>
      <w:r w:rsidRPr="002C14BC">
        <w:rPr>
          <w:sz w:val="26"/>
          <w:szCs w:val="26"/>
        </w:rPr>
        <w:t>MOSFET F5305S: linh kiện bán dẫn chính, chịu trách nhiệm đóng/ngắt dòng tải DC.</w:t>
      </w:r>
    </w:p>
    <w:p w14:paraId="14906571" w14:textId="12DB237F" w:rsidR="002C14BC" w:rsidRDefault="002C14BC">
      <w:pPr>
        <w:pStyle w:val="ListParagraph"/>
        <w:numPr>
          <w:ilvl w:val="0"/>
          <w:numId w:val="4"/>
        </w:numPr>
        <w:tabs>
          <w:tab w:val="left" w:pos="360"/>
        </w:tabs>
        <w:rPr>
          <w:sz w:val="26"/>
          <w:szCs w:val="26"/>
          <w:lang w:val="en-US"/>
        </w:rPr>
      </w:pPr>
      <w:r w:rsidRPr="002C14BC">
        <w:rPr>
          <w:sz w:val="26"/>
          <w:szCs w:val="26"/>
        </w:rPr>
        <w:t>Opto cách ly: tách biệt mạch điều khiển (ESP32) với mạch công suất, giúp an toàn và chống nhiễu.</w:t>
      </w:r>
    </w:p>
    <w:p w14:paraId="7EE873DC" w14:textId="67A8A957" w:rsidR="002C14BC" w:rsidRDefault="002C14BC">
      <w:pPr>
        <w:pStyle w:val="ListParagraph"/>
        <w:numPr>
          <w:ilvl w:val="0"/>
          <w:numId w:val="4"/>
        </w:numPr>
        <w:tabs>
          <w:tab w:val="left" w:pos="360"/>
        </w:tabs>
        <w:rPr>
          <w:sz w:val="26"/>
          <w:szCs w:val="26"/>
          <w:lang w:val="en-US"/>
        </w:rPr>
      </w:pPr>
      <w:r w:rsidRPr="002C14BC">
        <w:rPr>
          <w:sz w:val="26"/>
          <w:szCs w:val="26"/>
        </w:rPr>
        <w:t>Mạch điều khiển tín hiệu: nhận tín hiệu 3V–24V từ vi điều khiển.</w:t>
      </w:r>
    </w:p>
    <w:p w14:paraId="40BD2935" w14:textId="3594EB25" w:rsidR="002C14BC" w:rsidRDefault="002C14BC">
      <w:pPr>
        <w:pStyle w:val="ListParagraph"/>
        <w:numPr>
          <w:ilvl w:val="0"/>
          <w:numId w:val="4"/>
        </w:numPr>
        <w:tabs>
          <w:tab w:val="left" w:pos="360"/>
        </w:tabs>
        <w:rPr>
          <w:sz w:val="26"/>
          <w:szCs w:val="26"/>
          <w:lang w:val="en-US"/>
        </w:rPr>
      </w:pPr>
      <w:r w:rsidRPr="002C14BC">
        <w:rPr>
          <w:sz w:val="26"/>
          <w:szCs w:val="26"/>
        </w:rPr>
        <w:t>LED báo trạng thái: hiển thị khi MOSFET đang bật/tắt.</w:t>
      </w:r>
    </w:p>
    <w:p w14:paraId="6987C1FB" w14:textId="3BDEE82D" w:rsidR="002C14BC" w:rsidRDefault="002C14BC">
      <w:pPr>
        <w:pStyle w:val="ListParagraph"/>
        <w:numPr>
          <w:ilvl w:val="0"/>
          <w:numId w:val="4"/>
        </w:numPr>
        <w:tabs>
          <w:tab w:val="left" w:pos="360"/>
        </w:tabs>
        <w:rPr>
          <w:sz w:val="26"/>
          <w:szCs w:val="26"/>
          <w:lang w:val="en-US"/>
        </w:rPr>
      </w:pPr>
      <w:r w:rsidRPr="002C14BC">
        <w:rPr>
          <w:sz w:val="26"/>
          <w:szCs w:val="26"/>
        </w:rPr>
        <w:t>Chân kết nối IN/OUT: ngõ vào điều khiển, ngõ ra tải.</w:t>
      </w:r>
    </w:p>
    <w:p w14:paraId="0E616617" w14:textId="77777777" w:rsidR="002C14BC" w:rsidRDefault="002C14BC" w:rsidP="002C14BC">
      <w:pPr>
        <w:tabs>
          <w:tab w:val="left" w:pos="360"/>
        </w:tabs>
        <w:rPr>
          <w:b/>
          <w:bCs/>
          <w:sz w:val="26"/>
          <w:szCs w:val="26"/>
          <w:lang w:val="en-US"/>
        </w:rPr>
      </w:pPr>
      <w:r>
        <w:rPr>
          <w:sz w:val="26"/>
          <w:szCs w:val="26"/>
          <w:lang w:val="en-US"/>
        </w:rPr>
        <w:tab/>
      </w:r>
      <w:r>
        <w:rPr>
          <w:b/>
          <w:bCs/>
          <w:sz w:val="26"/>
          <w:szCs w:val="26"/>
          <w:lang w:val="en-US"/>
        </w:rPr>
        <w:t>Thông số kỹ thuật:</w:t>
      </w:r>
    </w:p>
    <w:p w14:paraId="3809961F" w14:textId="1654B382" w:rsidR="002C14BC" w:rsidRDefault="002C14BC">
      <w:pPr>
        <w:pStyle w:val="ListParagraph"/>
        <w:numPr>
          <w:ilvl w:val="0"/>
          <w:numId w:val="4"/>
        </w:numPr>
        <w:tabs>
          <w:tab w:val="left" w:pos="360"/>
        </w:tabs>
        <w:rPr>
          <w:sz w:val="26"/>
          <w:szCs w:val="26"/>
          <w:lang w:val="en-US"/>
        </w:rPr>
      </w:pPr>
      <w:r w:rsidRPr="002C14BC">
        <w:rPr>
          <w:sz w:val="26"/>
          <w:szCs w:val="26"/>
        </w:rPr>
        <w:t>Tín hiệu điều khiển: 3V – 24V DC (tương thích với ESP32 3.3V).</w:t>
      </w:r>
      <w:r w:rsidRPr="002C14BC">
        <w:rPr>
          <w:sz w:val="26"/>
          <w:szCs w:val="26"/>
          <w:lang w:val="en-US"/>
        </w:rPr>
        <w:t xml:space="preserve"> </w:t>
      </w:r>
    </w:p>
    <w:p w14:paraId="5D8DC947" w14:textId="5CAA22AB" w:rsidR="002C14BC" w:rsidRDefault="002C14BC">
      <w:pPr>
        <w:pStyle w:val="ListParagraph"/>
        <w:numPr>
          <w:ilvl w:val="0"/>
          <w:numId w:val="4"/>
        </w:numPr>
        <w:tabs>
          <w:tab w:val="left" w:pos="360"/>
        </w:tabs>
        <w:rPr>
          <w:sz w:val="26"/>
          <w:szCs w:val="26"/>
          <w:lang w:val="en-US"/>
        </w:rPr>
      </w:pPr>
      <w:r w:rsidRPr="002C14BC">
        <w:rPr>
          <w:sz w:val="26"/>
          <w:szCs w:val="26"/>
        </w:rPr>
        <w:t>Điện áp tải: 5V – 80V DC.</w:t>
      </w:r>
    </w:p>
    <w:p w14:paraId="5E347F2A" w14:textId="54FCF733" w:rsidR="002C14BC" w:rsidRDefault="002C14BC">
      <w:pPr>
        <w:pStyle w:val="ListParagraph"/>
        <w:numPr>
          <w:ilvl w:val="0"/>
          <w:numId w:val="4"/>
        </w:numPr>
        <w:tabs>
          <w:tab w:val="left" w:pos="360"/>
        </w:tabs>
        <w:rPr>
          <w:sz w:val="26"/>
          <w:szCs w:val="26"/>
          <w:lang w:val="en-US"/>
        </w:rPr>
      </w:pPr>
      <w:r w:rsidRPr="002C14BC">
        <w:rPr>
          <w:sz w:val="26"/>
          <w:szCs w:val="26"/>
        </w:rPr>
        <w:lastRenderedPageBreak/>
        <w:t>Dòng tải tối đa: 18A (khuyến nghị gắn tản nhiệt khi dùng dòng lớn).</w:t>
      </w:r>
    </w:p>
    <w:p w14:paraId="3100ED96" w14:textId="77777777" w:rsidR="002C14BC" w:rsidRPr="002C14BC" w:rsidRDefault="002C14BC">
      <w:pPr>
        <w:widowControl/>
        <w:numPr>
          <w:ilvl w:val="0"/>
          <w:numId w:val="4"/>
        </w:numPr>
        <w:autoSpaceDE/>
        <w:autoSpaceDN/>
        <w:jc w:val="both"/>
        <w:textAlignment w:val="baseline"/>
        <w:rPr>
          <w:color w:val="000000"/>
          <w:sz w:val="26"/>
          <w:szCs w:val="26"/>
          <w:lang w:val="en-US"/>
        </w:rPr>
      </w:pPr>
      <w:r w:rsidRPr="002C14BC">
        <w:rPr>
          <w:color w:val="000000"/>
          <w:sz w:val="26"/>
          <w:szCs w:val="26"/>
          <w:lang w:val="en-US"/>
        </w:rPr>
        <w:t>Kích thước: 44 × 25 × 22 mm.</w:t>
      </w:r>
    </w:p>
    <w:p w14:paraId="19F3CB94" w14:textId="3B6A0285" w:rsidR="002C14BC" w:rsidRDefault="002C14BC" w:rsidP="002C14BC">
      <w:pPr>
        <w:tabs>
          <w:tab w:val="left" w:pos="360"/>
        </w:tabs>
        <w:rPr>
          <w:b/>
          <w:bCs/>
          <w:sz w:val="26"/>
          <w:szCs w:val="26"/>
          <w:lang w:val="en-US"/>
        </w:rPr>
      </w:pPr>
      <w:r>
        <w:rPr>
          <w:sz w:val="26"/>
          <w:szCs w:val="26"/>
          <w:lang w:val="en-US"/>
        </w:rPr>
        <w:tab/>
      </w:r>
      <w:r>
        <w:rPr>
          <w:b/>
          <w:bCs/>
          <w:sz w:val="26"/>
          <w:szCs w:val="26"/>
          <w:lang w:val="en-US"/>
        </w:rPr>
        <w:t>Chức năng và nguyên lý hoạt động:</w:t>
      </w:r>
    </w:p>
    <w:p w14:paraId="77D93322" w14:textId="42C8FAFB" w:rsidR="002C14BC" w:rsidRDefault="002C14BC" w:rsidP="002C14BC">
      <w:pPr>
        <w:tabs>
          <w:tab w:val="left" w:pos="360"/>
        </w:tabs>
        <w:rPr>
          <w:sz w:val="26"/>
          <w:szCs w:val="26"/>
          <w:lang w:val="en-US"/>
        </w:rPr>
      </w:pPr>
      <w:r>
        <w:rPr>
          <w:sz w:val="26"/>
          <w:szCs w:val="26"/>
          <w:lang w:val="en-US"/>
        </w:rPr>
        <w:tab/>
      </w:r>
      <w:r w:rsidRPr="002C14BC">
        <w:rPr>
          <w:sz w:val="26"/>
          <w:szCs w:val="26"/>
        </w:rPr>
        <w:t>Khi vi điều khiển (ESP32) xuất tín hiệu HIGH (3.3V hoặc 5V) đến chân IN, opto sẽ dẫn và kích hoạt MOSFET F5305S → tải DC được cấp nguồn. Khi tín hiệu LOW (0V), MOSFET ngắt → tải ngừng hoạt động. Nhờ có opto cách ly, mạch điều khiển và mạch công suất không bị ảnh hưởng trực tiếp bởi dòng tải lớn.</w:t>
      </w:r>
    </w:p>
    <w:p w14:paraId="1C809470" w14:textId="302C67CC" w:rsidR="002C14BC" w:rsidRDefault="002C14BC" w:rsidP="002C14BC">
      <w:pPr>
        <w:tabs>
          <w:tab w:val="left" w:pos="360"/>
        </w:tabs>
        <w:rPr>
          <w:b/>
          <w:bCs/>
          <w:sz w:val="26"/>
          <w:szCs w:val="26"/>
          <w:lang w:val="en-US"/>
        </w:rPr>
      </w:pPr>
      <w:r>
        <w:rPr>
          <w:sz w:val="26"/>
          <w:szCs w:val="26"/>
          <w:lang w:val="en-US"/>
        </w:rPr>
        <w:tab/>
      </w:r>
      <w:r>
        <w:rPr>
          <w:b/>
          <w:bCs/>
          <w:sz w:val="26"/>
          <w:szCs w:val="26"/>
          <w:lang w:val="en-US"/>
        </w:rPr>
        <w:t>Ứng dụng:</w:t>
      </w:r>
    </w:p>
    <w:p w14:paraId="0C208CBF" w14:textId="5687AEE7" w:rsidR="002C14BC" w:rsidRDefault="002C14BC">
      <w:pPr>
        <w:pStyle w:val="ListParagraph"/>
        <w:numPr>
          <w:ilvl w:val="0"/>
          <w:numId w:val="4"/>
        </w:numPr>
        <w:tabs>
          <w:tab w:val="left" w:pos="360"/>
        </w:tabs>
        <w:rPr>
          <w:sz w:val="26"/>
          <w:szCs w:val="26"/>
          <w:lang w:val="en-US"/>
        </w:rPr>
      </w:pPr>
      <w:r w:rsidRPr="002C14BC">
        <w:rPr>
          <w:sz w:val="26"/>
          <w:szCs w:val="26"/>
        </w:rPr>
        <w:t>Thay thế Relay cơ học: đóng ngắt thiết bị DC như bơm mini, motor, quạt, đèn LED.</w:t>
      </w:r>
    </w:p>
    <w:p w14:paraId="3ECB2C80" w14:textId="5BB117D7" w:rsidR="002C14BC" w:rsidRDefault="002C14BC">
      <w:pPr>
        <w:pStyle w:val="ListParagraph"/>
        <w:numPr>
          <w:ilvl w:val="0"/>
          <w:numId w:val="4"/>
        </w:numPr>
        <w:tabs>
          <w:tab w:val="left" w:pos="360"/>
        </w:tabs>
        <w:rPr>
          <w:sz w:val="26"/>
          <w:szCs w:val="26"/>
          <w:lang w:val="en-US"/>
        </w:rPr>
      </w:pPr>
      <w:r w:rsidRPr="002C14BC">
        <w:rPr>
          <w:sz w:val="26"/>
          <w:szCs w:val="26"/>
        </w:rPr>
        <w:t>Điều khiển PWM: cho phép chỉnh tốc độ động cơ, độ sáng đèn LED, tốc độ bơm.</w:t>
      </w:r>
    </w:p>
    <w:p w14:paraId="2A8660F0" w14:textId="519B2FBD" w:rsidR="002C14BC" w:rsidRDefault="002C14BC">
      <w:pPr>
        <w:pStyle w:val="ListParagraph"/>
        <w:numPr>
          <w:ilvl w:val="0"/>
          <w:numId w:val="4"/>
        </w:numPr>
        <w:tabs>
          <w:tab w:val="left" w:pos="360"/>
        </w:tabs>
        <w:rPr>
          <w:sz w:val="26"/>
          <w:szCs w:val="26"/>
          <w:lang w:val="en-US"/>
        </w:rPr>
      </w:pPr>
      <w:r w:rsidRPr="002C14BC">
        <w:rPr>
          <w:sz w:val="26"/>
          <w:szCs w:val="26"/>
        </w:rPr>
        <w:t>Hệ thống IoT: kết hợp với ESP32, Arduino để điều khiển thiết bị từ xa.</w:t>
      </w:r>
    </w:p>
    <w:p w14:paraId="6B85E481" w14:textId="3E97C572" w:rsidR="002C14BC" w:rsidRPr="00AE3A75" w:rsidRDefault="002C14BC">
      <w:pPr>
        <w:pStyle w:val="ListParagraph"/>
        <w:numPr>
          <w:ilvl w:val="0"/>
          <w:numId w:val="4"/>
        </w:numPr>
        <w:tabs>
          <w:tab w:val="left" w:pos="360"/>
        </w:tabs>
        <w:rPr>
          <w:sz w:val="26"/>
          <w:szCs w:val="26"/>
          <w:lang w:val="en-US"/>
        </w:rPr>
      </w:pPr>
      <w:r w:rsidRPr="002C14BC">
        <w:rPr>
          <w:sz w:val="26"/>
          <w:szCs w:val="26"/>
        </w:rPr>
        <w:t>Các ứng dụng cần đóng/ngắt nhanh và tần suất cao (relay cơ học không đáp ứng được).</w:t>
      </w:r>
    </w:p>
    <w:p w14:paraId="0049B118" w14:textId="77777777" w:rsidR="002C14BC" w:rsidRPr="002C14BC" w:rsidRDefault="002C14BC" w:rsidP="002C14BC">
      <w:pPr>
        <w:tabs>
          <w:tab w:val="left" w:pos="360"/>
        </w:tabs>
        <w:rPr>
          <w:sz w:val="26"/>
          <w:szCs w:val="26"/>
          <w:lang w:val="en-US"/>
        </w:rPr>
      </w:pPr>
    </w:p>
    <w:tbl>
      <w:tblPr>
        <w:tblStyle w:val="TableGrid"/>
        <w:tblW w:w="0" w:type="auto"/>
        <w:tblLook w:val="04A0" w:firstRow="1" w:lastRow="0" w:firstColumn="1" w:lastColumn="0" w:noHBand="0" w:noVBand="1"/>
      </w:tblPr>
      <w:tblGrid>
        <w:gridCol w:w="4510"/>
        <w:gridCol w:w="4520"/>
      </w:tblGrid>
      <w:tr w:rsidR="002C14BC" w14:paraId="2C4D4CF9" w14:textId="77777777" w:rsidTr="00816C21">
        <w:tc>
          <w:tcPr>
            <w:tcW w:w="4628" w:type="dxa"/>
            <w:shd w:val="clear" w:color="auto" w:fill="C6D9F1" w:themeFill="text2" w:themeFillTint="33"/>
          </w:tcPr>
          <w:p w14:paraId="19A65ABD" w14:textId="5FBF2F04" w:rsidR="002C14BC" w:rsidRPr="002C14BC" w:rsidRDefault="002C14BC" w:rsidP="002C14BC">
            <w:pPr>
              <w:tabs>
                <w:tab w:val="left" w:pos="360"/>
              </w:tabs>
              <w:jc w:val="center"/>
              <w:rPr>
                <w:b/>
                <w:bCs/>
                <w:sz w:val="26"/>
                <w:szCs w:val="26"/>
                <w:lang w:val="en-US"/>
              </w:rPr>
            </w:pPr>
            <w:r w:rsidRPr="002C14BC">
              <w:rPr>
                <w:b/>
                <w:bCs/>
                <w:sz w:val="26"/>
                <w:szCs w:val="26"/>
                <w:lang w:val="en-US"/>
              </w:rPr>
              <w:t>Ưu điểm</w:t>
            </w:r>
          </w:p>
        </w:tc>
        <w:tc>
          <w:tcPr>
            <w:tcW w:w="4628" w:type="dxa"/>
            <w:shd w:val="clear" w:color="auto" w:fill="C6D9F1" w:themeFill="text2" w:themeFillTint="33"/>
          </w:tcPr>
          <w:p w14:paraId="1DF3C806" w14:textId="7DAFEECB" w:rsidR="002C14BC" w:rsidRPr="002C14BC" w:rsidRDefault="002C14BC" w:rsidP="002C14BC">
            <w:pPr>
              <w:tabs>
                <w:tab w:val="left" w:pos="360"/>
              </w:tabs>
              <w:jc w:val="center"/>
              <w:rPr>
                <w:b/>
                <w:bCs/>
                <w:sz w:val="26"/>
                <w:szCs w:val="26"/>
                <w:lang w:val="en-US"/>
              </w:rPr>
            </w:pPr>
            <w:r w:rsidRPr="002C14BC">
              <w:rPr>
                <w:b/>
                <w:bCs/>
                <w:sz w:val="26"/>
                <w:szCs w:val="26"/>
                <w:lang w:val="en-US"/>
              </w:rPr>
              <w:t>Hạn chế</w:t>
            </w:r>
          </w:p>
        </w:tc>
      </w:tr>
      <w:tr w:rsidR="002C14BC" w14:paraId="41D75279" w14:textId="77777777" w:rsidTr="002C14BC">
        <w:tc>
          <w:tcPr>
            <w:tcW w:w="4628" w:type="dxa"/>
          </w:tcPr>
          <w:p w14:paraId="641C7F8A" w14:textId="77777777" w:rsidR="002C14BC" w:rsidRPr="002C14BC" w:rsidRDefault="002C14BC">
            <w:pPr>
              <w:widowControl/>
              <w:numPr>
                <w:ilvl w:val="0"/>
                <w:numId w:val="4"/>
              </w:numPr>
              <w:autoSpaceDE/>
              <w:autoSpaceDN/>
              <w:ind w:left="360" w:hanging="270"/>
              <w:jc w:val="both"/>
              <w:textAlignment w:val="baseline"/>
              <w:rPr>
                <w:color w:val="000000"/>
                <w:sz w:val="26"/>
                <w:szCs w:val="26"/>
                <w:lang w:val="en-US"/>
              </w:rPr>
            </w:pPr>
            <w:r w:rsidRPr="002C14BC">
              <w:rPr>
                <w:color w:val="000000"/>
                <w:sz w:val="26"/>
                <w:szCs w:val="26"/>
                <w:lang w:val="en-US"/>
              </w:rPr>
              <w:t>Đóng cắt nhanh, bền, tuổi thọ cao hơn relay cơ học.</w:t>
            </w:r>
          </w:p>
          <w:p w14:paraId="229E863F" w14:textId="77777777" w:rsidR="002C14BC" w:rsidRDefault="002C14BC">
            <w:pPr>
              <w:pStyle w:val="ListParagraph"/>
              <w:numPr>
                <w:ilvl w:val="0"/>
                <w:numId w:val="4"/>
              </w:numPr>
              <w:tabs>
                <w:tab w:val="left" w:pos="360"/>
              </w:tabs>
              <w:ind w:left="360" w:hanging="270"/>
              <w:rPr>
                <w:sz w:val="26"/>
                <w:szCs w:val="26"/>
                <w:lang w:val="en-US"/>
              </w:rPr>
            </w:pPr>
            <w:r w:rsidRPr="002C14BC">
              <w:rPr>
                <w:sz w:val="26"/>
                <w:szCs w:val="26"/>
              </w:rPr>
              <w:t>Điều khiển được tải công suất lớn (dòng cao).</w:t>
            </w:r>
          </w:p>
          <w:p w14:paraId="20AE712E" w14:textId="77777777" w:rsidR="002C14BC" w:rsidRDefault="002C14BC">
            <w:pPr>
              <w:pStyle w:val="ListParagraph"/>
              <w:numPr>
                <w:ilvl w:val="0"/>
                <w:numId w:val="4"/>
              </w:numPr>
              <w:tabs>
                <w:tab w:val="left" w:pos="360"/>
              </w:tabs>
              <w:ind w:left="360" w:hanging="270"/>
              <w:rPr>
                <w:sz w:val="26"/>
                <w:szCs w:val="26"/>
                <w:lang w:val="en-US"/>
              </w:rPr>
            </w:pPr>
            <w:r w:rsidRPr="002C14BC">
              <w:rPr>
                <w:sz w:val="26"/>
                <w:szCs w:val="26"/>
              </w:rPr>
              <w:t>Có cách ly opto, an toàn cho vi điều khiển.</w:t>
            </w:r>
          </w:p>
          <w:p w14:paraId="6E10DC97" w14:textId="3CA13FBC" w:rsidR="002C14BC" w:rsidRPr="002C14BC" w:rsidRDefault="002C14BC">
            <w:pPr>
              <w:pStyle w:val="ListParagraph"/>
              <w:numPr>
                <w:ilvl w:val="0"/>
                <w:numId w:val="4"/>
              </w:numPr>
              <w:tabs>
                <w:tab w:val="left" w:pos="360"/>
              </w:tabs>
              <w:ind w:left="360" w:hanging="270"/>
              <w:rPr>
                <w:sz w:val="26"/>
                <w:szCs w:val="26"/>
                <w:lang w:val="en-US"/>
              </w:rPr>
            </w:pPr>
            <w:r w:rsidRPr="002C14BC">
              <w:rPr>
                <w:sz w:val="26"/>
                <w:szCs w:val="26"/>
              </w:rPr>
              <w:t>Hỗ trợ tín hiệu điều khiển 3.3V → dùng trực tiếp với ESP32 không cần mạch trung gian.</w:t>
            </w:r>
          </w:p>
        </w:tc>
        <w:tc>
          <w:tcPr>
            <w:tcW w:w="4628" w:type="dxa"/>
          </w:tcPr>
          <w:p w14:paraId="71E9193D" w14:textId="77777777" w:rsidR="002C14BC" w:rsidRDefault="002C14BC">
            <w:pPr>
              <w:pStyle w:val="ListParagraph"/>
              <w:numPr>
                <w:ilvl w:val="0"/>
                <w:numId w:val="4"/>
              </w:numPr>
              <w:tabs>
                <w:tab w:val="left" w:pos="360"/>
              </w:tabs>
              <w:ind w:left="317" w:hanging="270"/>
              <w:rPr>
                <w:sz w:val="26"/>
                <w:szCs w:val="26"/>
                <w:lang w:val="en-US"/>
              </w:rPr>
            </w:pPr>
            <w:r w:rsidRPr="002C14BC">
              <w:rPr>
                <w:sz w:val="26"/>
                <w:szCs w:val="26"/>
              </w:rPr>
              <w:t>Chỉ sử dụng cho tải DC (không dùng cho AC).</w:t>
            </w:r>
          </w:p>
          <w:p w14:paraId="3FB49DD8" w14:textId="77777777" w:rsidR="002C14BC" w:rsidRDefault="002C14BC">
            <w:pPr>
              <w:pStyle w:val="ListParagraph"/>
              <w:numPr>
                <w:ilvl w:val="0"/>
                <w:numId w:val="4"/>
              </w:numPr>
              <w:tabs>
                <w:tab w:val="left" w:pos="360"/>
              </w:tabs>
              <w:ind w:left="317" w:hanging="270"/>
              <w:rPr>
                <w:sz w:val="26"/>
                <w:szCs w:val="26"/>
                <w:lang w:val="en-US"/>
              </w:rPr>
            </w:pPr>
            <w:r w:rsidRPr="002C14BC">
              <w:rPr>
                <w:sz w:val="26"/>
                <w:szCs w:val="26"/>
              </w:rPr>
              <w:t>Khi dòng tải lớn (&gt;10A) cần tản nhiệt bổ sung.</w:t>
            </w:r>
          </w:p>
          <w:p w14:paraId="17EB8844" w14:textId="1A024B58" w:rsidR="002C14BC" w:rsidRPr="002C14BC" w:rsidRDefault="002C14BC">
            <w:pPr>
              <w:pStyle w:val="ListParagraph"/>
              <w:numPr>
                <w:ilvl w:val="0"/>
                <w:numId w:val="4"/>
              </w:numPr>
              <w:tabs>
                <w:tab w:val="left" w:pos="360"/>
              </w:tabs>
              <w:ind w:left="317" w:hanging="270"/>
              <w:rPr>
                <w:sz w:val="26"/>
                <w:szCs w:val="26"/>
                <w:lang w:val="en-US"/>
              </w:rPr>
            </w:pPr>
            <w:r w:rsidRPr="002C14BC">
              <w:rPr>
                <w:sz w:val="26"/>
                <w:szCs w:val="26"/>
              </w:rPr>
              <w:t>MOSFET có thể hỏng nếu nối sai cực tải hoặc cấp quá dòng định mức.</w:t>
            </w:r>
          </w:p>
        </w:tc>
      </w:tr>
    </w:tbl>
    <w:p w14:paraId="4847984E" w14:textId="77777777" w:rsidR="00543363" w:rsidRDefault="00543363" w:rsidP="002C14BC">
      <w:pPr>
        <w:tabs>
          <w:tab w:val="left" w:pos="360"/>
        </w:tabs>
        <w:rPr>
          <w:sz w:val="26"/>
          <w:szCs w:val="26"/>
          <w:lang w:val="en-US"/>
        </w:rPr>
      </w:pPr>
    </w:p>
    <w:p w14:paraId="1F95448D" w14:textId="7C9AA696" w:rsidR="002229CC" w:rsidRPr="002229CC" w:rsidRDefault="002229CC" w:rsidP="002C14BC">
      <w:pPr>
        <w:tabs>
          <w:tab w:val="left" w:pos="360"/>
        </w:tabs>
        <w:rPr>
          <w:b/>
          <w:bCs/>
          <w:sz w:val="26"/>
          <w:szCs w:val="26"/>
          <w:lang w:val="en-US"/>
        </w:rPr>
      </w:pPr>
      <w:r w:rsidRPr="002229CC">
        <w:rPr>
          <w:b/>
          <w:bCs/>
          <w:sz w:val="26"/>
          <w:szCs w:val="26"/>
          <w:lang w:val="en-US"/>
        </w:rPr>
        <w:t>Điều chế độ rộng xung (PWM) bằng MOSFET:</w:t>
      </w:r>
    </w:p>
    <w:p w14:paraId="788028CF" w14:textId="07350E36" w:rsidR="002229CC" w:rsidRDefault="002229CC">
      <w:pPr>
        <w:pStyle w:val="ListParagraph"/>
        <w:numPr>
          <w:ilvl w:val="0"/>
          <w:numId w:val="4"/>
        </w:numPr>
        <w:tabs>
          <w:tab w:val="left" w:pos="360"/>
        </w:tabs>
        <w:rPr>
          <w:sz w:val="26"/>
          <w:szCs w:val="26"/>
          <w:lang w:val="en-US"/>
        </w:rPr>
      </w:pPr>
      <w:r>
        <w:rPr>
          <w:sz w:val="26"/>
          <w:szCs w:val="26"/>
          <w:lang w:val="en-US"/>
        </w:rPr>
        <w:t>Khái niệm PWM:</w:t>
      </w:r>
    </w:p>
    <w:p w14:paraId="1FE6E92F" w14:textId="3E71E38C" w:rsidR="002229CC" w:rsidRDefault="002229CC" w:rsidP="002229CC">
      <w:pPr>
        <w:tabs>
          <w:tab w:val="left" w:pos="360"/>
        </w:tabs>
        <w:ind w:left="360"/>
        <w:rPr>
          <w:sz w:val="26"/>
          <w:szCs w:val="26"/>
          <w:lang w:val="en-US"/>
        </w:rPr>
      </w:pPr>
      <w:r>
        <w:rPr>
          <w:sz w:val="26"/>
          <w:szCs w:val="26"/>
          <w:lang w:val="en-US"/>
        </w:rPr>
        <w:tab/>
      </w:r>
      <w:r w:rsidRPr="006D6859">
        <w:rPr>
          <w:b/>
          <w:bCs/>
          <w:sz w:val="26"/>
          <w:szCs w:val="26"/>
        </w:rPr>
        <w:t>PWM (Pulse Width Modulation – Điều chế độ rộng xung)</w:t>
      </w:r>
      <w:r w:rsidRPr="002229CC">
        <w:rPr>
          <w:sz w:val="26"/>
          <w:szCs w:val="26"/>
        </w:rPr>
        <w:t xml:space="preserve"> là phương pháp điều khiển bằng cách thay đổi tỷ lệ thời gian ON/OFF của tín hiệu vuông trong một chu kỳ. Thay vì cấp điện áp analog liên tục, vi điều khiển (ESP32, Arduino, STM32, …) phát ra xung số HIGH/LOW rất nhanh → tải (động cơ, LED, bơm) “cảm nhận” như mức điện áp trung bình.</w:t>
      </w:r>
    </w:p>
    <w:p w14:paraId="19A57959" w14:textId="17C5F7B1" w:rsidR="006D6859" w:rsidRDefault="006D6859">
      <w:pPr>
        <w:pStyle w:val="ListParagraph"/>
        <w:numPr>
          <w:ilvl w:val="0"/>
          <w:numId w:val="4"/>
        </w:numPr>
        <w:tabs>
          <w:tab w:val="left" w:pos="360"/>
        </w:tabs>
        <w:rPr>
          <w:sz w:val="26"/>
          <w:szCs w:val="26"/>
          <w:lang w:val="en-US"/>
        </w:rPr>
      </w:pPr>
      <w:r>
        <w:rPr>
          <w:sz w:val="26"/>
          <w:szCs w:val="26"/>
          <w:lang w:val="en-US"/>
        </w:rPr>
        <w:t>Vai trò của MOSFET trong PWM:</w:t>
      </w:r>
    </w:p>
    <w:p w14:paraId="7F258BC7" w14:textId="1F9115B2" w:rsidR="006D6859" w:rsidRDefault="006D6859" w:rsidP="006D6859">
      <w:pPr>
        <w:tabs>
          <w:tab w:val="left" w:pos="360"/>
        </w:tabs>
        <w:ind w:left="360"/>
        <w:rPr>
          <w:sz w:val="26"/>
          <w:szCs w:val="26"/>
          <w:lang w:val="en-US"/>
        </w:rPr>
      </w:pPr>
      <w:r>
        <w:rPr>
          <w:sz w:val="26"/>
          <w:szCs w:val="26"/>
          <w:lang w:val="en-US"/>
        </w:rPr>
        <w:tab/>
      </w:r>
      <w:r w:rsidRPr="006D6859">
        <w:rPr>
          <w:sz w:val="26"/>
          <w:szCs w:val="26"/>
        </w:rPr>
        <w:t>MOSFET đóng vai trò như một công tắc điện tử tốc độ cao, có thể bật/tắt tải DC hàng ngàn lần mỗi giây. Khi ESP32 xuất tín hiệu PWM đến chân Gate của MOSFET, MOSFET sẽ đóng/ngắt nguồn của tải theo đúng chu kỳ PWM. Nhờ khả năng đóng cắt nhanh, MOSFET thích hợp cho điều khiển tốc độ động cơ DC, bơm nước, điều chỉnh độ sáng đèn LED, quạt làm mát…</w:t>
      </w:r>
    </w:p>
    <w:p w14:paraId="265CFCF5" w14:textId="514EF6A1" w:rsidR="006D6859" w:rsidRDefault="006D6859">
      <w:pPr>
        <w:pStyle w:val="ListParagraph"/>
        <w:numPr>
          <w:ilvl w:val="0"/>
          <w:numId w:val="4"/>
        </w:numPr>
        <w:tabs>
          <w:tab w:val="left" w:pos="360"/>
        </w:tabs>
        <w:rPr>
          <w:sz w:val="26"/>
          <w:szCs w:val="26"/>
          <w:lang w:val="en-US"/>
        </w:rPr>
      </w:pPr>
      <w:r>
        <w:rPr>
          <w:sz w:val="26"/>
          <w:szCs w:val="26"/>
          <w:lang w:val="en-US"/>
        </w:rPr>
        <w:t>Nguyên lý hoạt động PWM với MOSFET:</w:t>
      </w:r>
    </w:p>
    <w:p w14:paraId="61DFDC8A" w14:textId="22FB2EAC" w:rsidR="006D6859" w:rsidRDefault="006D6859">
      <w:pPr>
        <w:pStyle w:val="ListParagraph"/>
        <w:numPr>
          <w:ilvl w:val="1"/>
          <w:numId w:val="4"/>
        </w:numPr>
        <w:tabs>
          <w:tab w:val="left" w:pos="360"/>
        </w:tabs>
        <w:rPr>
          <w:sz w:val="26"/>
          <w:szCs w:val="26"/>
          <w:lang w:val="en-US"/>
        </w:rPr>
      </w:pPr>
      <w:r w:rsidRPr="006D6859">
        <w:rPr>
          <w:sz w:val="26"/>
          <w:szCs w:val="26"/>
        </w:rPr>
        <w:t>ESP32 tạo tín hiệu PWM (ví dụ 1 kHz – 10 kHz).</w:t>
      </w:r>
    </w:p>
    <w:p w14:paraId="26ECD839" w14:textId="5E387396" w:rsidR="006D6859" w:rsidRDefault="006D6859">
      <w:pPr>
        <w:pStyle w:val="ListParagraph"/>
        <w:numPr>
          <w:ilvl w:val="1"/>
          <w:numId w:val="4"/>
        </w:numPr>
        <w:tabs>
          <w:tab w:val="left" w:pos="360"/>
        </w:tabs>
        <w:rPr>
          <w:sz w:val="26"/>
          <w:szCs w:val="26"/>
          <w:lang w:val="en-US"/>
        </w:rPr>
      </w:pPr>
      <w:r w:rsidRPr="006D6859">
        <w:rPr>
          <w:sz w:val="26"/>
          <w:szCs w:val="26"/>
        </w:rPr>
        <w:t>Gate MOSFET nhận tín hiệu PWM → MOSFET lần lượt đóng (ON) và mở (OFF) theo duty cycle.</w:t>
      </w:r>
    </w:p>
    <w:p w14:paraId="7FB9839B" w14:textId="672326EC" w:rsidR="006D6859" w:rsidRDefault="006D6859">
      <w:pPr>
        <w:pStyle w:val="ListParagraph"/>
        <w:numPr>
          <w:ilvl w:val="1"/>
          <w:numId w:val="4"/>
        </w:numPr>
        <w:tabs>
          <w:tab w:val="left" w:pos="360"/>
        </w:tabs>
        <w:rPr>
          <w:sz w:val="26"/>
          <w:szCs w:val="26"/>
          <w:lang w:val="en-US"/>
        </w:rPr>
      </w:pPr>
      <w:r w:rsidRPr="006D6859">
        <w:rPr>
          <w:sz w:val="26"/>
          <w:szCs w:val="26"/>
        </w:rPr>
        <w:t>Tải (motor/đèn/bơm) nhận điện áp trung bình tỉ lệ với duty cycle.</w:t>
      </w:r>
    </w:p>
    <w:p w14:paraId="001ACCCA" w14:textId="77777777" w:rsidR="006D6859" w:rsidRDefault="006D6859" w:rsidP="006D6859">
      <w:pPr>
        <w:tabs>
          <w:tab w:val="left" w:pos="360"/>
        </w:tabs>
        <w:rPr>
          <w:sz w:val="26"/>
          <w:szCs w:val="26"/>
          <w:lang w:val="en-US"/>
        </w:rPr>
      </w:pPr>
    </w:p>
    <w:p w14:paraId="138BAD1F" w14:textId="36951B5B" w:rsidR="006D6859" w:rsidRDefault="006D6859" w:rsidP="006D6859">
      <w:pPr>
        <w:tabs>
          <w:tab w:val="left" w:pos="360"/>
        </w:tabs>
        <w:rPr>
          <w:b/>
          <w:bCs/>
          <w:sz w:val="26"/>
          <w:szCs w:val="26"/>
          <w:lang w:val="en-US"/>
        </w:rPr>
      </w:pPr>
      <w:r w:rsidRPr="006D6859">
        <w:rPr>
          <w:b/>
          <w:bCs/>
          <w:sz w:val="26"/>
          <w:szCs w:val="26"/>
          <w:lang w:val="en-US"/>
        </w:rPr>
        <w:tab/>
        <w:t>Sơ đồ nguyên lý</w:t>
      </w:r>
      <w:r>
        <w:rPr>
          <w:b/>
          <w:bCs/>
          <w:sz w:val="26"/>
          <w:szCs w:val="26"/>
          <w:lang w:val="en-US"/>
        </w:rPr>
        <w:t>:</w:t>
      </w:r>
    </w:p>
    <w:p w14:paraId="47B868C1" w14:textId="2654BB7D" w:rsidR="006D6859" w:rsidRDefault="006D6859" w:rsidP="006D6859">
      <w:pPr>
        <w:tabs>
          <w:tab w:val="left" w:pos="360"/>
        </w:tabs>
        <w:jc w:val="center"/>
        <w:rPr>
          <w:sz w:val="26"/>
          <w:szCs w:val="26"/>
          <w:lang w:val="en-US"/>
        </w:rPr>
      </w:pPr>
      <w:r>
        <w:rPr>
          <w:rFonts w:ascii="SimSun" w:eastAsia="SimSun" w:hAnsi="SimSun" w:hint="eastAsia"/>
          <w:noProof/>
          <w:color w:val="000000"/>
          <w:bdr w:val="none" w:sz="0" w:space="0" w:color="auto" w:frame="1"/>
        </w:rPr>
        <w:lastRenderedPageBreak/>
        <w:drawing>
          <wp:inline distT="0" distB="0" distL="0" distR="0" wp14:anchorId="5B4EF13E" wp14:editId="4A7942BB">
            <wp:extent cx="5000625" cy="3333750"/>
            <wp:effectExtent l="19050" t="19050" r="28575" b="19050"/>
            <wp:docPr id="31866076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5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00625" cy="3333750"/>
                    </a:xfrm>
                    <a:prstGeom prst="rect">
                      <a:avLst/>
                    </a:prstGeom>
                    <a:noFill/>
                    <a:ln>
                      <a:solidFill>
                        <a:schemeClr val="tx1"/>
                      </a:solidFill>
                    </a:ln>
                  </pic:spPr>
                </pic:pic>
              </a:graphicData>
            </a:graphic>
          </wp:inline>
        </w:drawing>
      </w:r>
    </w:p>
    <w:p w14:paraId="29F1B7A7" w14:textId="64A80C20" w:rsidR="006D6859" w:rsidRDefault="006D6859" w:rsidP="006D6859">
      <w:pPr>
        <w:tabs>
          <w:tab w:val="left" w:pos="360"/>
        </w:tabs>
        <w:jc w:val="center"/>
        <w:rPr>
          <w:i/>
          <w:iCs/>
          <w:lang w:val="en-US"/>
        </w:rPr>
      </w:pPr>
      <w:r w:rsidRPr="006D6859">
        <w:rPr>
          <w:i/>
          <w:iCs/>
          <w:lang w:val="en-US"/>
        </w:rPr>
        <w:t xml:space="preserve">Hình </w:t>
      </w:r>
      <w:r w:rsidR="004F109A">
        <w:rPr>
          <w:i/>
          <w:iCs/>
          <w:lang w:val="en-US"/>
        </w:rPr>
        <w:t>4</w:t>
      </w:r>
      <w:r w:rsidRPr="006D6859">
        <w:rPr>
          <w:i/>
          <w:iCs/>
          <w:lang w:val="en-US"/>
        </w:rPr>
        <w:t>: Sơ đồ nguyên lý</w:t>
      </w:r>
    </w:p>
    <w:p w14:paraId="60F0F4EA" w14:textId="77777777" w:rsidR="006D6859" w:rsidRDefault="006D6859" w:rsidP="006D6859">
      <w:pPr>
        <w:tabs>
          <w:tab w:val="left" w:pos="360"/>
        </w:tabs>
        <w:rPr>
          <w:b/>
          <w:bCs/>
          <w:lang w:val="en-US"/>
        </w:rPr>
      </w:pPr>
    </w:p>
    <w:p w14:paraId="4C7F8DF2" w14:textId="065AB57B" w:rsidR="006D6859" w:rsidRPr="006D6859" w:rsidRDefault="006D6859" w:rsidP="006D6859">
      <w:pPr>
        <w:tabs>
          <w:tab w:val="left" w:pos="360"/>
        </w:tabs>
        <w:rPr>
          <w:b/>
          <w:bCs/>
          <w:sz w:val="26"/>
          <w:szCs w:val="26"/>
          <w:lang w:val="en-US"/>
        </w:rPr>
      </w:pPr>
      <w:r w:rsidRPr="006D6859">
        <w:rPr>
          <w:b/>
          <w:bCs/>
          <w:sz w:val="26"/>
          <w:szCs w:val="26"/>
          <w:lang w:val="en-US"/>
        </w:rPr>
        <w:t>Sơ đồ mạch nguyên lý tổng:</w:t>
      </w:r>
    </w:p>
    <w:p w14:paraId="2F383200" w14:textId="77777777" w:rsidR="006D6859" w:rsidRDefault="006D6859" w:rsidP="006D6859">
      <w:pPr>
        <w:tabs>
          <w:tab w:val="left" w:pos="360"/>
        </w:tabs>
        <w:rPr>
          <w:b/>
          <w:bCs/>
          <w:lang w:val="en-US"/>
        </w:rPr>
      </w:pPr>
    </w:p>
    <w:p w14:paraId="30BC7E14" w14:textId="6E61D3F0" w:rsidR="006D6859" w:rsidRDefault="007259AD" w:rsidP="006D6859">
      <w:pPr>
        <w:tabs>
          <w:tab w:val="left" w:pos="360"/>
        </w:tabs>
        <w:rPr>
          <w:b/>
          <w:bCs/>
          <w:lang w:val="en-US"/>
        </w:rPr>
      </w:pPr>
      <w:r w:rsidRPr="007259AD">
        <w:rPr>
          <w:b/>
          <w:bCs/>
          <w:noProof/>
          <w:lang w:val="en-US"/>
        </w:rPr>
        <w:drawing>
          <wp:inline distT="0" distB="0" distL="0" distR="0" wp14:anchorId="3A0C7FF8" wp14:editId="4D4BA778">
            <wp:extent cx="5740400" cy="4598670"/>
            <wp:effectExtent l="19050" t="19050" r="12700" b="11430"/>
            <wp:docPr id="2018480596"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0596" name="Picture 1" descr="A diagram of a circuit board&#10;&#10;AI-generated content may be incorrect."/>
                    <pic:cNvPicPr/>
                  </pic:nvPicPr>
                  <pic:blipFill>
                    <a:blip r:embed="rId22"/>
                    <a:stretch>
                      <a:fillRect/>
                    </a:stretch>
                  </pic:blipFill>
                  <pic:spPr>
                    <a:xfrm>
                      <a:off x="0" y="0"/>
                      <a:ext cx="5740400" cy="4598670"/>
                    </a:xfrm>
                    <a:prstGeom prst="rect">
                      <a:avLst/>
                    </a:prstGeom>
                    <a:ln>
                      <a:solidFill>
                        <a:schemeClr val="tx1"/>
                      </a:solidFill>
                    </a:ln>
                  </pic:spPr>
                </pic:pic>
              </a:graphicData>
            </a:graphic>
          </wp:inline>
        </w:drawing>
      </w:r>
    </w:p>
    <w:p w14:paraId="0C9F70E7" w14:textId="1FEF1492" w:rsidR="006D6859" w:rsidRDefault="006D6859" w:rsidP="006D6859">
      <w:pPr>
        <w:tabs>
          <w:tab w:val="left" w:pos="360"/>
        </w:tabs>
        <w:jc w:val="center"/>
        <w:rPr>
          <w:i/>
          <w:iCs/>
          <w:lang w:val="en-US"/>
        </w:rPr>
      </w:pPr>
      <w:r w:rsidRPr="006D6859">
        <w:rPr>
          <w:i/>
          <w:iCs/>
          <w:lang w:val="en-US"/>
        </w:rPr>
        <w:t xml:space="preserve">Hình </w:t>
      </w:r>
      <w:r w:rsidR="004F109A">
        <w:rPr>
          <w:i/>
          <w:iCs/>
          <w:lang w:val="en-US"/>
        </w:rPr>
        <w:t>5</w:t>
      </w:r>
      <w:r w:rsidRPr="006D6859">
        <w:rPr>
          <w:i/>
          <w:iCs/>
          <w:lang w:val="en-US"/>
        </w:rPr>
        <w:t>: Sơ đồ mạch nguyên lý tổng</w:t>
      </w:r>
    </w:p>
    <w:p w14:paraId="22203256" w14:textId="796E5C6E" w:rsidR="007259AD" w:rsidRPr="007259AD" w:rsidRDefault="007259AD" w:rsidP="007259AD">
      <w:pPr>
        <w:tabs>
          <w:tab w:val="left" w:pos="360"/>
        </w:tabs>
        <w:rPr>
          <w:b/>
          <w:bCs/>
          <w:sz w:val="24"/>
          <w:szCs w:val="24"/>
          <w:lang w:val="en-US"/>
        </w:rPr>
      </w:pPr>
      <w:r w:rsidRPr="007259AD">
        <w:rPr>
          <w:b/>
          <w:bCs/>
          <w:sz w:val="24"/>
          <w:szCs w:val="24"/>
          <w:lang w:val="en-US"/>
        </w:rPr>
        <w:t>Chú thích:</w:t>
      </w:r>
    </w:p>
    <w:p w14:paraId="4AE023B6" w14:textId="7135B6DA" w:rsidR="007259AD" w:rsidRPr="007259AD" w:rsidRDefault="00E6643C">
      <w:pPr>
        <w:pStyle w:val="ListParagraph"/>
        <w:numPr>
          <w:ilvl w:val="0"/>
          <w:numId w:val="27"/>
        </w:numPr>
        <w:tabs>
          <w:tab w:val="left" w:pos="360"/>
        </w:tabs>
        <w:rPr>
          <w:sz w:val="24"/>
          <w:szCs w:val="24"/>
          <w:lang w:val="en-US"/>
        </w:rPr>
      </w:pPr>
      <w:r>
        <w:rPr>
          <w:sz w:val="24"/>
          <w:szCs w:val="24"/>
          <w:lang w:val="en-US"/>
        </w:rPr>
        <w:t>Cảm biến môi trường BME280</w:t>
      </w:r>
    </w:p>
    <w:p w14:paraId="5AAFCCA5" w14:textId="2639283F" w:rsidR="007259AD" w:rsidRPr="007259AD" w:rsidRDefault="00E6643C">
      <w:pPr>
        <w:pStyle w:val="ListParagraph"/>
        <w:numPr>
          <w:ilvl w:val="0"/>
          <w:numId w:val="27"/>
        </w:numPr>
        <w:tabs>
          <w:tab w:val="left" w:pos="360"/>
        </w:tabs>
        <w:rPr>
          <w:sz w:val="24"/>
          <w:szCs w:val="24"/>
          <w:lang w:val="en-US"/>
        </w:rPr>
      </w:pPr>
      <w:r>
        <w:rPr>
          <w:sz w:val="24"/>
          <w:szCs w:val="24"/>
          <w:lang w:val="en-US"/>
        </w:rPr>
        <w:lastRenderedPageBreak/>
        <w:t>Breadboard (Bo mạch test)</w:t>
      </w:r>
    </w:p>
    <w:p w14:paraId="1DD4AEEE" w14:textId="031CD4F7" w:rsidR="007259AD" w:rsidRPr="007259AD" w:rsidRDefault="005D5344">
      <w:pPr>
        <w:pStyle w:val="ListParagraph"/>
        <w:numPr>
          <w:ilvl w:val="0"/>
          <w:numId w:val="27"/>
        </w:numPr>
        <w:tabs>
          <w:tab w:val="left" w:pos="360"/>
        </w:tabs>
        <w:rPr>
          <w:sz w:val="24"/>
          <w:szCs w:val="24"/>
          <w:lang w:val="en-US"/>
        </w:rPr>
      </w:pPr>
      <w:r>
        <w:rPr>
          <w:sz w:val="24"/>
          <w:szCs w:val="24"/>
          <w:lang w:val="en-US"/>
        </w:rPr>
        <w:t>Cảm biến độ ẩm đất</w:t>
      </w:r>
    </w:p>
    <w:p w14:paraId="0DFFBD3E" w14:textId="1CB558AF" w:rsidR="007259AD" w:rsidRPr="007259AD" w:rsidRDefault="005D5344">
      <w:pPr>
        <w:pStyle w:val="ListParagraph"/>
        <w:numPr>
          <w:ilvl w:val="0"/>
          <w:numId w:val="27"/>
        </w:numPr>
        <w:tabs>
          <w:tab w:val="left" w:pos="360"/>
        </w:tabs>
        <w:rPr>
          <w:sz w:val="24"/>
          <w:szCs w:val="24"/>
          <w:lang w:val="en-US"/>
        </w:rPr>
      </w:pPr>
      <w:r>
        <w:rPr>
          <w:sz w:val="24"/>
          <w:szCs w:val="24"/>
          <w:lang w:val="en-US"/>
        </w:rPr>
        <w:t>ESP32 Devkit</w:t>
      </w:r>
    </w:p>
    <w:p w14:paraId="452DC9D9" w14:textId="7D2AB618" w:rsidR="007259AD" w:rsidRPr="007259AD" w:rsidRDefault="005D5344">
      <w:pPr>
        <w:pStyle w:val="ListParagraph"/>
        <w:numPr>
          <w:ilvl w:val="0"/>
          <w:numId w:val="27"/>
        </w:numPr>
        <w:tabs>
          <w:tab w:val="left" w:pos="360"/>
        </w:tabs>
        <w:rPr>
          <w:sz w:val="24"/>
          <w:szCs w:val="24"/>
          <w:lang w:val="en-US"/>
        </w:rPr>
      </w:pPr>
      <w:r>
        <w:rPr>
          <w:sz w:val="24"/>
          <w:szCs w:val="24"/>
          <w:lang w:val="en-US"/>
        </w:rPr>
        <w:t>Module Relay 1 kênh (Công tắc điện tử)</w:t>
      </w:r>
    </w:p>
    <w:p w14:paraId="7CDD73B2" w14:textId="2BDE3EFE" w:rsidR="007259AD" w:rsidRPr="007259AD" w:rsidRDefault="005D5344">
      <w:pPr>
        <w:pStyle w:val="ListParagraph"/>
        <w:numPr>
          <w:ilvl w:val="0"/>
          <w:numId w:val="27"/>
        </w:numPr>
        <w:tabs>
          <w:tab w:val="left" w:pos="360"/>
        </w:tabs>
        <w:rPr>
          <w:sz w:val="24"/>
          <w:szCs w:val="24"/>
          <w:lang w:val="en-US"/>
        </w:rPr>
      </w:pPr>
      <w:r>
        <w:rPr>
          <w:sz w:val="24"/>
          <w:szCs w:val="24"/>
          <w:lang w:val="en-US"/>
        </w:rPr>
        <w:t>Máy bơm nước Mini</w:t>
      </w:r>
    </w:p>
    <w:p w14:paraId="13C7D632" w14:textId="3171D2F5" w:rsidR="000E0CA6" w:rsidRPr="003A6230" w:rsidRDefault="005D5344">
      <w:pPr>
        <w:pStyle w:val="ListParagraph"/>
        <w:numPr>
          <w:ilvl w:val="0"/>
          <w:numId w:val="27"/>
        </w:numPr>
        <w:tabs>
          <w:tab w:val="left" w:pos="360"/>
        </w:tabs>
        <w:rPr>
          <w:sz w:val="24"/>
          <w:szCs w:val="24"/>
          <w:lang w:val="en-US"/>
        </w:rPr>
      </w:pPr>
      <w:r>
        <w:rPr>
          <w:sz w:val="24"/>
          <w:szCs w:val="24"/>
          <w:lang w:val="en-US"/>
        </w:rPr>
        <w:t>Nguồn điện</w:t>
      </w:r>
    </w:p>
    <w:p w14:paraId="1AB22B39" w14:textId="4B7AA3BC" w:rsidR="000E0CA6" w:rsidRDefault="004213FF">
      <w:pPr>
        <w:pStyle w:val="ListParagraph"/>
        <w:numPr>
          <w:ilvl w:val="1"/>
          <w:numId w:val="20"/>
        </w:numPr>
        <w:tabs>
          <w:tab w:val="left" w:pos="360"/>
        </w:tabs>
        <w:ind w:left="1080" w:hanging="540"/>
        <w:rPr>
          <w:b/>
          <w:sz w:val="26"/>
          <w:szCs w:val="26"/>
          <w:lang w:val="en-US"/>
        </w:rPr>
      </w:pPr>
      <w:r>
        <w:rPr>
          <w:b/>
          <w:sz w:val="26"/>
          <w:szCs w:val="26"/>
          <w:lang w:val="en-US"/>
        </w:rPr>
        <w:t>Phần mềm</w:t>
      </w:r>
    </w:p>
    <w:p w14:paraId="604190B4" w14:textId="050C5B66" w:rsidR="000E0CA6" w:rsidRPr="000E0CA6" w:rsidRDefault="000E0CA6">
      <w:pPr>
        <w:pStyle w:val="ListParagraph"/>
        <w:numPr>
          <w:ilvl w:val="0"/>
          <w:numId w:val="6"/>
        </w:numPr>
        <w:tabs>
          <w:tab w:val="left" w:pos="360"/>
        </w:tabs>
        <w:rPr>
          <w:b/>
          <w:sz w:val="26"/>
          <w:szCs w:val="26"/>
          <w:lang w:val="en-US"/>
        </w:rPr>
      </w:pPr>
      <w:r w:rsidRPr="000E0CA6">
        <w:rPr>
          <w:b/>
          <w:sz w:val="26"/>
          <w:szCs w:val="26"/>
          <w:lang w:val="en-US"/>
        </w:rPr>
        <w:t>Server/Client:</w:t>
      </w:r>
    </w:p>
    <w:p w14:paraId="0D2F1271" w14:textId="5FBD670A" w:rsidR="000E0CA6" w:rsidRPr="000E0CA6" w:rsidRDefault="000E0CA6">
      <w:pPr>
        <w:pStyle w:val="ListParagraph"/>
        <w:numPr>
          <w:ilvl w:val="0"/>
          <w:numId w:val="7"/>
        </w:numPr>
        <w:tabs>
          <w:tab w:val="left" w:pos="360"/>
        </w:tabs>
        <w:rPr>
          <w:b/>
          <w:sz w:val="26"/>
          <w:szCs w:val="26"/>
          <w:lang w:val="en-US"/>
        </w:rPr>
      </w:pPr>
      <w:r w:rsidRPr="000E0CA6">
        <w:rPr>
          <w:b/>
          <w:sz w:val="26"/>
          <w:szCs w:val="26"/>
          <w:lang w:val="en-US"/>
        </w:rPr>
        <w:t>Môi trường phát triển:</w:t>
      </w:r>
    </w:p>
    <w:p w14:paraId="7D7EB47E" w14:textId="76BA24F0" w:rsidR="000E0CA6" w:rsidRDefault="000E0CA6">
      <w:pPr>
        <w:pStyle w:val="ListParagraph"/>
        <w:numPr>
          <w:ilvl w:val="1"/>
          <w:numId w:val="7"/>
        </w:numPr>
        <w:tabs>
          <w:tab w:val="left" w:pos="360"/>
        </w:tabs>
        <w:rPr>
          <w:bCs/>
          <w:sz w:val="26"/>
          <w:szCs w:val="26"/>
          <w:lang w:val="en-US"/>
        </w:rPr>
      </w:pPr>
      <w:r w:rsidRPr="000E0CA6">
        <w:rPr>
          <w:b/>
          <w:sz w:val="26"/>
          <w:szCs w:val="26"/>
        </w:rPr>
        <w:t>Arduino IDE</w:t>
      </w:r>
      <w:r w:rsidRPr="000E0CA6">
        <w:rPr>
          <w:bCs/>
          <w:sz w:val="26"/>
          <w:szCs w:val="26"/>
        </w:rPr>
        <w:t>: Được sử dụng để lập trình và nạp chương trình điều khiển và vi điều khiển (ESP32/Arduino). Đây là công cụ chính để viết mã, biên dịch và quản lý kết nối với phần cứng IoT.</w:t>
      </w:r>
    </w:p>
    <w:p w14:paraId="4547E3CC" w14:textId="1F612B59" w:rsidR="000E0CA6" w:rsidRDefault="000E0CA6">
      <w:pPr>
        <w:pStyle w:val="ListParagraph"/>
        <w:numPr>
          <w:ilvl w:val="1"/>
          <w:numId w:val="7"/>
        </w:numPr>
        <w:tabs>
          <w:tab w:val="left" w:pos="360"/>
        </w:tabs>
        <w:rPr>
          <w:bCs/>
          <w:sz w:val="26"/>
          <w:szCs w:val="26"/>
          <w:lang w:val="en-US"/>
        </w:rPr>
      </w:pPr>
      <w:r w:rsidRPr="000E0CA6">
        <w:rPr>
          <w:b/>
          <w:sz w:val="26"/>
          <w:szCs w:val="26"/>
        </w:rPr>
        <w:t>Visual Studio Code</w:t>
      </w:r>
      <w:r w:rsidRPr="000E0CA6">
        <w:rPr>
          <w:bCs/>
          <w:sz w:val="26"/>
          <w:szCs w:val="26"/>
        </w:rPr>
        <w:t>: Trình soạn thảo mã nguồn hiện đại, hỗ trợ nhiều ngôn ngữ lập trình và có nhiều tiện ích (extension). VS Code được sử dụng để phát triển cả frontend(ReactJS) và backend(NodeJS), đồng thời dễ dàng quản lý dự án với Git.</w:t>
      </w:r>
    </w:p>
    <w:p w14:paraId="2D53C877" w14:textId="2643C81D" w:rsidR="000E0CA6" w:rsidRPr="000E0CA6" w:rsidRDefault="000E0CA6">
      <w:pPr>
        <w:pStyle w:val="ListParagraph"/>
        <w:numPr>
          <w:ilvl w:val="0"/>
          <w:numId w:val="7"/>
        </w:numPr>
        <w:tabs>
          <w:tab w:val="left" w:pos="360"/>
        </w:tabs>
        <w:rPr>
          <w:b/>
          <w:sz w:val="26"/>
          <w:szCs w:val="26"/>
          <w:lang w:val="en-US"/>
        </w:rPr>
      </w:pPr>
      <w:r w:rsidRPr="000E0CA6">
        <w:rPr>
          <w:b/>
          <w:sz w:val="26"/>
          <w:szCs w:val="26"/>
          <w:lang w:val="en-US"/>
        </w:rPr>
        <w:t>Frontend:</w:t>
      </w:r>
    </w:p>
    <w:p w14:paraId="4FCAC036" w14:textId="305DA235" w:rsidR="000E0CA6" w:rsidRDefault="000E0CA6">
      <w:pPr>
        <w:pStyle w:val="ListParagraph"/>
        <w:numPr>
          <w:ilvl w:val="1"/>
          <w:numId w:val="7"/>
        </w:numPr>
        <w:tabs>
          <w:tab w:val="left" w:pos="360"/>
        </w:tabs>
        <w:rPr>
          <w:bCs/>
          <w:sz w:val="26"/>
          <w:szCs w:val="26"/>
          <w:lang w:val="en-US"/>
        </w:rPr>
      </w:pPr>
      <w:r w:rsidRPr="000E0CA6">
        <w:rPr>
          <w:b/>
          <w:sz w:val="26"/>
          <w:szCs w:val="26"/>
        </w:rPr>
        <w:t>ReactJS:</w:t>
      </w:r>
      <w:r w:rsidRPr="000E0CA6">
        <w:rPr>
          <w:bCs/>
          <w:sz w:val="26"/>
          <w:szCs w:val="26"/>
        </w:rPr>
        <w:t xml:space="preserve"> Dùng để xây dựng  giao diện người dùng (UI), cho phép hiển thị trực quan trạng thái của các thiết bị IoT, đồng thời cung cấp các nút điều khiển để tương tác trực tiếp với hệ thống.</w:t>
      </w:r>
    </w:p>
    <w:p w14:paraId="6D0492EC" w14:textId="28B223A1" w:rsidR="000E0CA6" w:rsidRDefault="000E0CA6">
      <w:pPr>
        <w:pStyle w:val="ListParagraph"/>
        <w:numPr>
          <w:ilvl w:val="1"/>
          <w:numId w:val="7"/>
        </w:numPr>
        <w:tabs>
          <w:tab w:val="left" w:pos="360"/>
        </w:tabs>
        <w:rPr>
          <w:bCs/>
          <w:sz w:val="26"/>
          <w:szCs w:val="26"/>
          <w:lang w:val="en-US"/>
        </w:rPr>
      </w:pPr>
      <w:r w:rsidRPr="000E0CA6">
        <w:rPr>
          <w:b/>
          <w:sz w:val="26"/>
          <w:szCs w:val="26"/>
        </w:rPr>
        <w:t>Ngôn ngữ</w:t>
      </w:r>
      <w:r w:rsidRPr="000E0CA6">
        <w:rPr>
          <w:bCs/>
          <w:sz w:val="26"/>
          <w:szCs w:val="26"/>
        </w:rPr>
        <w:t xml:space="preserve">: </w:t>
      </w:r>
      <w:r>
        <w:rPr>
          <w:bCs/>
          <w:sz w:val="26"/>
          <w:szCs w:val="26"/>
          <w:lang w:val="en-US"/>
        </w:rPr>
        <w:t>TypeScript</w:t>
      </w:r>
      <w:r w:rsidRPr="000E0CA6">
        <w:rPr>
          <w:bCs/>
          <w:sz w:val="26"/>
          <w:szCs w:val="26"/>
        </w:rPr>
        <w:t xml:space="preserve"> - Ngôn ngữ chính để viết Logic cho giao diện, xử lý sự kiện và gọi API đến Backend Server.</w:t>
      </w:r>
    </w:p>
    <w:p w14:paraId="1259C102" w14:textId="1E0948C5" w:rsidR="000E0CA6" w:rsidRPr="000E0CA6" w:rsidRDefault="000E0CA6">
      <w:pPr>
        <w:pStyle w:val="ListParagraph"/>
        <w:numPr>
          <w:ilvl w:val="0"/>
          <w:numId w:val="7"/>
        </w:numPr>
        <w:tabs>
          <w:tab w:val="left" w:pos="360"/>
        </w:tabs>
        <w:rPr>
          <w:bCs/>
          <w:sz w:val="26"/>
          <w:szCs w:val="26"/>
          <w:lang w:val="en-US"/>
        </w:rPr>
      </w:pPr>
      <w:r>
        <w:rPr>
          <w:b/>
          <w:bCs/>
          <w:sz w:val="26"/>
          <w:szCs w:val="26"/>
          <w:lang w:val="en-US"/>
        </w:rPr>
        <w:t>Backend:</w:t>
      </w:r>
    </w:p>
    <w:p w14:paraId="7856FCF1" w14:textId="6DE2B5F4" w:rsidR="000E0CA6" w:rsidRDefault="000E0CA6">
      <w:pPr>
        <w:pStyle w:val="ListParagraph"/>
        <w:numPr>
          <w:ilvl w:val="1"/>
          <w:numId w:val="7"/>
        </w:numPr>
        <w:tabs>
          <w:tab w:val="left" w:pos="360"/>
        </w:tabs>
        <w:rPr>
          <w:bCs/>
          <w:sz w:val="26"/>
          <w:szCs w:val="26"/>
          <w:lang w:val="en-US"/>
        </w:rPr>
      </w:pPr>
      <w:r w:rsidRPr="000E0CA6">
        <w:rPr>
          <w:b/>
          <w:sz w:val="26"/>
          <w:szCs w:val="26"/>
        </w:rPr>
        <w:t>NodeJS(22.17.1) với ExpressJS:</w:t>
      </w:r>
      <w:r w:rsidRPr="000E0CA6">
        <w:rPr>
          <w:bCs/>
          <w:sz w:val="26"/>
          <w:szCs w:val="26"/>
        </w:rPr>
        <w:t xml:space="preserve"> NodeJS cung cấp môi trường chạy JavaScript phia Server. ExpressJS là framework nhẹ trên NodeJS, được sử dụng để xây dựng các API RESTful, giúp kết nối frontend với cơ sở dữ liệu và các thiết bị.</w:t>
      </w:r>
    </w:p>
    <w:p w14:paraId="53BC929D" w14:textId="19086151" w:rsidR="000E0CA6" w:rsidRDefault="000E0CA6">
      <w:pPr>
        <w:pStyle w:val="ListParagraph"/>
        <w:numPr>
          <w:ilvl w:val="1"/>
          <w:numId w:val="7"/>
        </w:numPr>
        <w:tabs>
          <w:tab w:val="left" w:pos="360"/>
        </w:tabs>
        <w:rPr>
          <w:bCs/>
          <w:sz w:val="26"/>
          <w:szCs w:val="26"/>
          <w:lang w:val="en-US"/>
        </w:rPr>
      </w:pPr>
      <w:r w:rsidRPr="000E0CA6">
        <w:rPr>
          <w:b/>
          <w:sz w:val="26"/>
          <w:szCs w:val="26"/>
        </w:rPr>
        <w:t>Ngôn ngữ:</w:t>
      </w:r>
      <w:r w:rsidRPr="000E0CA6">
        <w:rPr>
          <w:bCs/>
          <w:sz w:val="26"/>
          <w:szCs w:val="26"/>
        </w:rPr>
        <w:t xml:space="preserve"> </w:t>
      </w:r>
      <w:r>
        <w:rPr>
          <w:bCs/>
          <w:sz w:val="26"/>
          <w:szCs w:val="26"/>
          <w:lang w:val="en-US"/>
        </w:rPr>
        <w:t>TypeScript</w:t>
      </w:r>
      <w:r w:rsidRPr="000E0CA6">
        <w:rPr>
          <w:bCs/>
          <w:sz w:val="26"/>
          <w:szCs w:val="26"/>
        </w:rPr>
        <w:t>: Dùng để viết các dịch vụ Backend, xử lý yêu cầu từ Frontend, giao tiếp với cơ sở dữ liệu, và quản lý luồng dữ liệu từ các thiết bị IoT.</w:t>
      </w:r>
    </w:p>
    <w:p w14:paraId="11129E93" w14:textId="032DAEC9" w:rsidR="00DC239F" w:rsidRDefault="00DC239F">
      <w:pPr>
        <w:pStyle w:val="ListParagraph"/>
        <w:numPr>
          <w:ilvl w:val="0"/>
          <w:numId w:val="7"/>
        </w:numPr>
        <w:tabs>
          <w:tab w:val="left" w:pos="360"/>
        </w:tabs>
        <w:rPr>
          <w:b/>
          <w:bCs/>
          <w:sz w:val="26"/>
          <w:szCs w:val="26"/>
          <w:lang w:val="en-US"/>
        </w:rPr>
      </w:pPr>
      <w:r w:rsidRPr="00DC239F">
        <w:rPr>
          <w:b/>
          <w:bCs/>
          <w:sz w:val="26"/>
          <w:szCs w:val="26"/>
          <w:lang w:val="en-US"/>
        </w:rPr>
        <w:t>Database:</w:t>
      </w:r>
    </w:p>
    <w:p w14:paraId="258EF679" w14:textId="55CFBC85" w:rsidR="00DC239F" w:rsidRPr="00DC239F" w:rsidRDefault="00DC239F">
      <w:pPr>
        <w:pStyle w:val="ListParagraph"/>
        <w:numPr>
          <w:ilvl w:val="1"/>
          <w:numId w:val="7"/>
        </w:numPr>
        <w:tabs>
          <w:tab w:val="left" w:pos="360"/>
        </w:tabs>
        <w:rPr>
          <w:b/>
          <w:bCs/>
          <w:sz w:val="26"/>
          <w:szCs w:val="26"/>
          <w:lang w:val="en-US"/>
        </w:rPr>
      </w:pPr>
      <w:r w:rsidRPr="00DC239F">
        <w:rPr>
          <w:b/>
          <w:bCs/>
          <w:sz w:val="26"/>
          <w:szCs w:val="26"/>
          <w:lang w:val="en-US"/>
        </w:rPr>
        <w:t xml:space="preserve">MongoDB Atlas: </w:t>
      </w:r>
      <w:r w:rsidRPr="00DC239F">
        <w:rPr>
          <w:sz w:val="26"/>
          <w:szCs w:val="26"/>
        </w:rPr>
        <w:t>Dịch vụ cơ sở dữ liệu NoSQL trên nền tảng đám mây. MongoDB Atlas giúp lưu trữ dữ liệu từ các thiết bị IoT (ví dụ: nhiệt độ, độ ẩm, trạng thái thiết bị), đồng bộ với Backend và hỗ trợ truy xuất nhanh chóng để hiển thị trên frontend.</w:t>
      </w:r>
    </w:p>
    <w:p w14:paraId="590627C4" w14:textId="445A3AE0" w:rsidR="00DC239F" w:rsidRDefault="00DC239F">
      <w:pPr>
        <w:pStyle w:val="ListParagraph"/>
        <w:numPr>
          <w:ilvl w:val="0"/>
          <w:numId w:val="7"/>
        </w:numPr>
        <w:tabs>
          <w:tab w:val="left" w:pos="360"/>
        </w:tabs>
        <w:rPr>
          <w:b/>
          <w:bCs/>
          <w:sz w:val="26"/>
          <w:szCs w:val="26"/>
          <w:lang w:val="en-US"/>
        </w:rPr>
      </w:pPr>
      <w:r>
        <w:rPr>
          <w:b/>
          <w:bCs/>
          <w:sz w:val="26"/>
          <w:szCs w:val="26"/>
          <w:lang w:val="en-US"/>
        </w:rPr>
        <w:t>Version Control:</w:t>
      </w:r>
    </w:p>
    <w:p w14:paraId="367B1A65" w14:textId="5A007F97" w:rsidR="00DC239F" w:rsidRDefault="00DC239F">
      <w:pPr>
        <w:pStyle w:val="ListParagraph"/>
        <w:numPr>
          <w:ilvl w:val="1"/>
          <w:numId w:val="7"/>
        </w:numPr>
        <w:tabs>
          <w:tab w:val="left" w:pos="360"/>
        </w:tabs>
        <w:rPr>
          <w:sz w:val="26"/>
          <w:szCs w:val="26"/>
          <w:lang w:val="en-US"/>
        </w:rPr>
      </w:pPr>
      <w:r w:rsidRPr="00DC239F">
        <w:rPr>
          <w:b/>
          <w:bCs/>
          <w:sz w:val="26"/>
          <w:szCs w:val="26"/>
        </w:rPr>
        <w:t>Git (Github Server):</w:t>
      </w:r>
      <w:r w:rsidRPr="00DC239F">
        <w:rPr>
          <w:sz w:val="26"/>
          <w:szCs w:val="26"/>
        </w:rPr>
        <w:t xml:space="preserve"> Dùng để quản lý mã nguồn, theo dõi thay đổi và hỗ trợ làm việc nhóm. Github Server đóng vai trò là kho lưu trữ trung tâm, giúp các thành viên dễ dàng chia sẻ, kiểm soát phiên bản, và cộng tác hiệu quả</w:t>
      </w:r>
    </w:p>
    <w:p w14:paraId="26BEF008" w14:textId="0F9BAF5F" w:rsidR="00DC239F" w:rsidRPr="00DC239F" w:rsidRDefault="00DC239F">
      <w:pPr>
        <w:pStyle w:val="ListParagraph"/>
        <w:numPr>
          <w:ilvl w:val="0"/>
          <w:numId w:val="7"/>
        </w:numPr>
        <w:tabs>
          <w:tab w:val="left" w:pos="360"/>
        </w:tabs>
        <w:rPr>
          <w:b/>
          <w:bCs/>
          <w:sz w:val="26"/>
          <w:szCs w:val="26"/>
          <w:lang w:val="en-US"/>
        </w:rPr>
      </w:pPr>
      <w:r w:rsidRPr="00DC239F">
        <w:rPr>
          <w:b/>
          <w:bCs/>
          <w:sz w:val="26"/>
          <w:szCs w:val="26"/>
          <w:lang w:val="en-US"/>
        </w:rPr>
        <w:t>Commucation / Cloud Service:</w:t>
      </w:r>
    </w:p>
    <w:p w14:paraId="60010ADF" w14:textId="1B51AD21" w:rsidR="00DC239F" w:rsidRDefault="00DC239F">
      <w:pPr>
        <w:pStyle w:val="ListParagraph"/>
        <w:numPr>
          <w:ilvl w:val="1"/>
          <w:numId w:val="7"/>
        </w:numPr>
        <w:tabs>
          <w:tab w:val="left" w:pos="360"/>
        </w:tabs>
        <w:rPr>
          <w:sz w:val="26"/>
          <w:szCs w:val="26"/>
          <w:lang w:val="en-US"/>
        </w:rPr>
      </w:pPr>
      <w:r w:rsidRPr="00DC239F">
        <w:rPr>
          <w:b/>
          <w:bCs/>
          <w:sz w:val="26"/>
          <w:szCs w:val="26"/>
          <w:lang w:val="en-US"/>
        </w:rPr>
        <w:t>MQTT Protocol:</w:t>
      </w:r>
      <w:r>
        <w:rPr>
          <w:sz w:val="26"/>
          <w:szCs w:val="26"/>
          <w:lang w:val="en-US"/>
        </w:rPr>
        <w:t xml:space="preserve"> Được sử dụng làm giao thức truyền thông giữa các thiết bị IoT và Server. MQTT giúp gửi và nhận dữ liệu cảm biến theo thời gian thực với độ trễ thấp, tiết kiệm bang thông, và hoạt động ổn định trong môi trường mạng yếu</w:t>
      </w:r>
    </w:p>
    <w:p w14:paraId="34F9BF77" w14:textId="21F0964C" w:rsidR="00DC239F" w:rsidRDefault="00DC239F">
      <w:pPr>
        <w:pStyle w:val="ListParagraph"/>
        <w:numPr>
          <w:ilvl w:val="1"/>
          <w:numId w:val="7"/>
        </w:numPr>
        <w:tabs>
          <w:tab w:val="left" w:pos="360"/>
        </w:tabs>
        <w:rPr>
          <w:sz w:val="26"/>
          <w:szCs w:val="26"/>
          <w:lang w:val="en-US"/>
        </w:rPr>
      </w:pPr>
      <w:r w:rsidRPr="00DC239F">
        <w:rPr>
          <w:b/>
          <w:bCs/>
          <w:sz w:val="26"/>
          <w:szCs w:val="26"/>
          <w:lang w:val="en-US"/>
        </w:rPr>
        <w:t>HiveMQ Cloud:</w:t>
      </w:r>
      <w:r>
        <w:rPr>
          <w:sz w:val="26"/>
          <w:szCs w:val="26"/>
          <w:lang w:val="en-US"/>
        </w:rPr>
        <w:t xml:space="preserve"> Nền tảng MQTT broker trên đám mây, dùng để kết nối và quản lý các thiết bị IoT thông qua giao thức MQTT. HiveMQ Cloud giúp hệ thống có thể mở rộng dễ dàng, đảm bảo tính ổn định và bảo mật khi truyền dữ liệu giữa thiết bị, server và frontend</w:t>
      </w:r>
    </w:p>
    <w:p w14:paraId="4AA03C04" w14:textId="5D340582" w:rsidR="00A85718" w:rsidRPr="00A85718" w:rsidRDefault="004213FF">
      <w:pPr>
        <w:pStyle w:val="ListParagraph"/>
        <w:numPr>
          <w:ilvl w:val="1"/>
          <w:numId w:val="20"/>
        </w:numPr>
        <w:tabs>
          <w:tab w:val="left" w:pos="360"/>
        </w:tabs>
        <w:ind w:left="1260" w:hanging="540"/>
        <w:rPr>
          <w:b/>
          <w:bCs/>
          <w:sz w:val="26"/>
          <w:szCs w:val="26"/>
          <w:lang w:val="en-US"/>
        </w:rPr>
      </w:pPr>
      <w:r>
        <w:rPr>
          <w:b/>
          <w:bCs/>
          <w:sz w:val="26"/>
          <w:szCs w:val="26"/>
          <w:lang w:val="en-US"/>
        </w:rPr>
        <w:t>AI</w:t>
      </w:r>
    </w:p>
    <w:p w14:paraId="33377966" w14:textId="0342E6DB" w:rsidR="00E37075" w:rsidRPr="00E37075" w:rsidRDefault="00E37075" w:rsidP="00E37075">
      <w:pPr>
        <w:tabs>
          <w:tab w:val="left" w:pos="360"/>
        </w:tabs>
        <w:rPr>
          <w:b/>
          <w:bCs/>
          <w:sz w:val="26"/>
          <w:szCs w:val="26"/>
          <w:lang w:val="en-US"/>
        </w:rPr>
      </w:pPr>
      <w:r>
        <w:rPr>
          <w:b/>
          <w:bCs/>
          <w:sz w:val="26"/>
          <w:szCs w:val="26"/>
          <w:lang w:val="en-US"/>
        </w:rPr>
        <w:lastRenderedPageBreak/>
        <w:tab/>
        <w:t xml:space="preserve">1. </w:t>
      </w:r>
      <w:r w:rsidRPr="00E37075">
        <w:rPr>
          <w:b/>
          <w:bCs/>
          <w:sz w:val="26"/>
          <w:szCs w:val="26"/>
          <w:lang w:val="en-US"/>
        </w:rPr>
        <w:t xml:space="preserve"> Bài toán, giả định và tiêu chí đánh giá</w:t>
      </w:r>
    </w:p>
    <w:p w14:paraId="72390B9A" w14:textId="77777777" w:rsidR="00E37075" w:rsidRPr="00E37075" w:rsidRDefault="00E37075" w:rsidP="00E37075">
      <w:pPr>
        <w:tabs>
          <w:tab w:val="left" w:pos="360"/>
        </w:tabs>
        <w:ind w:left="360"/>
        <w:rPr>
          <w:b/>
          <w:bCs/>
          <w:sz w:val="26"/>
          <w:szCs w:val="26"/>
          <w:lang w:val="en-US"/>
        </w:rPr>
      </w:pPr>
      <w:r w:rsidRPr="00E37075">
        <w:rPr>
          <w:b/>
          <w:bCs/>
          <w:sz w:val="26"/>
          <w:szCs w:val="26"/>
          <w:lang w:val="en-US"/>
        </w:rPr>
        <w:t>1.1. Đặt vấn đề</w:t>
      </w:r>
    </w:p>
    <w:p w14:paraId="117F1313" w14:textId="77777777" w:rsidR="00E37075" w:rsidRPr="00E37075" w:rsidRDefault="00E37075" w:rsidP="00E37075">
      <w:pPr>
        <w:tabs>
          <w:tab w:val="left" w:pos="360"/>
        </w:tabs>
        <w:ind w:left="360"/>
        <w:rPr>
          <w:sz w:val="26"/>
          <w:szCs w:val="26"/>
          <w:lang w:val="en-US"/>
        </w:rPr>
      </w:pPr>
      <w:r w:rsidRPr="00E37075">
        <w:rPr>
          <w:sz w:val="26"/>
          <w:szCs w:val="26"/>
          <w:lang w:val="en-US"/>
        </w:rPr>
        <w:t>Hệ thống tưới tiêu tự động truyền thống (sử dụng Timer hoặc cảm biến độ ẩm đơn thuần) thường gặp sai số lớn khi vận hành tại khu vực Hà Nội do các đặc thù khí hậu nhiệt đới gió mùa phức tạp:</w:t>
      </w:r>
    </w:p>
    <w:p w14:paraId="530B8AC1" w14:textId="77777777" w:rsidR="00E37075" w:rsidRPr="00E37075" w:rsidRDefault="00E37075" w:rsidP="00E37075">
      <w:pPr>
        <w:numPr>
          <w:ilvl w:val="0"/>
          <w:numId w:val="57"/>
        </w:numPr>
        <w:tabs>
          <w:tab w:val="clear" w:pos="720"/>
          <w:tab w:val="left" w:pos="360"/>
          <w:tab w:val="num" w:pos="1080"/>
        </w:tabs>
        <w:ind w:left="1080"/>
        <w:rPr>
          <w:sz w:val="26"/>
          <w:szCs w:val="26"/>
          <w:lang w:val="en-US"/>
        </w:rPr>
      </w:pPr>
      <w:r w:rsidRPr="00E37075">
        <w:rPr>
          <w:sz w:val="26"/>
          <w:szCs w:val="26"/>
          <w:lang w:val="en-US"/>
        </w:rPr>
        <w:t>Sai số không gian (Macro vs Micro Climate): Các dịch vụ dự báo thời tiết (như OpenWeatherMap) cung cấp dữ liệu cho phạm vi rộng (cấp Quận/Thành phố). Tuy nhiên, các cơn mưa rào mùa Hè thường có tính chất cục bộ cao (khu vực vườn không mưa nhưng API báo mưa tại trung tâm quận), dẫn đến quyết định ngắt tưới sai lầm khiến cây thiếu nước.</w:t>
      </w:r>
    </w:p>
    <w:p w14:paraId="7CD6F98F" w14:textId="77777777" w:rsidR="00E37075" w:rsidRPr="00E37075" w:rsidRDefault="00E37075" w:rsidP="00E37075">
      <w:pPr>
        <w:numPr>
          <w:ilvl w:val="0"/>
          <w:numId w:val="57"/>
        </w:numPr>
        <w:tabs>
          <w:tab w:val="clear" w:pos="720"/>
          <w:tab w:val="left" w:pos="360"/>
          <w:tab w:val="num" w:pos="1080"/>
        </w:tabs>
        <w:ind w:left="1080"/>
        <w:rPr>
          <w:sz w:val="26"/>
          <w:szCs w:val="26"/>
          <w:lang w:val="en-US"/>
        </w:rPr>
      </w:pPr>
      <w:r w:rsidRPr="00E37075">
        <w:rPr>
          <w:sz w:val="26"/>
          <w:szCs w:val="26"/>
          <w:lang w:val="en-US"/>
        </w:rPr>
        <w:t>Nhiễu tín hiệu khí hậu (Hiện tượng Nồm ẩm): Vào mùa Xuân (tháng 2-4), độ ẩm không khí thường xuyên bão hòa ($RH &gt; 90\%$) kèm sương mù. Các hệ thống tưới dựa trên ngưỡng độ ẩm sẽ hiểu nhầm trạng thái này là "đủ nước" hoặc "đang mưa", trong khi thực tế lượng nước này không thấm vào đất, dẫn đến cây bị stress nước.</w:t>
      </w:r>
    </w:p>
    <w:p w14:paraId="5E30CEEB" w14:textId="77777777" w:rsidR="00E37075" w:rsidRPr="00E37075" w:rsidRDefault="00E37075" w:rsidP="00E37075">
      <w:pPr>
        <w:numPr>
          <w:ilvl w:val="0"/>
          <w:numId w:val="57"/>
        </w:numPr>
        <w:tabs>
          <w:tab w:val="clear" w:pos="720"/>
          <w:tab w:val="left" w:pos="360"/>
          <w:tab w:val="num" w:pos="1080"/>
        </w:tabs>
        <w:ind w:left="1080"/>
        <w:rPr>
          <w:sz w:val="26"/>
          <w:szCs w:val="26"/>
          <w:lang w:val="en-US"/>
        </w:rPr>
      </w:pPr>
      <w:r w:rsidRPr="00E37075">
        <w:rPr>
          <w:sz w:val="26"/>
          <w:szCs w:val="26"/>
          <w:lang w:val="en-US"/>
        </w:rPr>
        <w:t>Hạn chế phần cứng: Việc lắp đặt trạm quan trắc mưa (Rain Gauge) tại hộ gia đình thường tốn kém, cồng kềnh và yêu cầu bảo trì cao để tránh tắc nghẽn.</w:t>
      </w:r>
    </w:p>
    <w:p w14:paraId="117F03D6" w14:textId="77777777" w:rsidR="00E37075" w:rsidRPr="00E37075" w:rsidRDefault="00E37075" w:rsidP="00E37075">
      <w:pPr>
        <w:tabs>
          <w:tab w:val="left" w:pos="360"/>
        </w:tabs>
        <w:ind w:left="360"/>
        <w:rPr>
          <w:sz w:val="26"/>
          <w:szCs w:val="26"/>
          <w:lang w:val="en-US"/>
        </w:rPr>
      </w:pPr>
      <w:r w:rsidRPr="00E37075">
        <w:rPr>
          <w:sz w:val="26"/>
          <w:szCs w:val="26"/>
          <w:lang w:val="en-US"/>
        </w:rPr>
        <w:t>Bài toán đặt ra: Xây dựng mô hình AI thực hiện Hợp nhất dữ liệu đa nguồn (Multi-source Data Fusion), kết hợp dữ liệu vĩ mô từ API và dữ liệu vi mô từ cảm biến tại chỗ để "thẩm định" chính xác điều kiện thời tiết thực tế tại vườn, từ đó đưa ra quyết định tưới thích ứng (Adaptive Decision Making) mà không cần cảm biến mưa vật lý.</w:t>
      </w:r>
    </w:p>
    <w:p w14:paraId="50C2E2E3" w14:textId="77777777" w:rsidR="00E37075" w:rsidRPr="00E37075" w:rsidRDefault="00E37075" w:rsidP="00E37075">
      <w:pPr>
        <w:tabs>
          <w:tab w:val="left" w:pos="360"/>
        </w:tabs>
        <w:ind w:left="360"/>
        <w:rPr>
          <w:b/>
          <w:bCs/>
          <w:sz w:val="26"/>
          <w:szCs w:val="26"/>
          <w:lang w:val="en-US"/>
        </w:rPr>
      </w:pPr>
      <w:r w:rsidRPr="00E37075">
        <w:rPr>
          <w:b/>
          <w:bCs/>
          <w:sz w:val="26"/>
          <w:szCs w:val="26"/>
          <w:lang w:val="en-US"/>
        </w:rPr>
        <w:t>1.2. Định nghĩa Đầu vào (Input)</w:t>
      </w:r>
    </w:p>
    <w:p w14:paraId="5F86F681" w14:textId="4F3667B4" w:rsidR="00E37075" w:rsidRPr="00E37075" w:rsidRDefault="00E37075" w:rsidP="00E37075">
      <w:pPr>
        <w:tabs>
          <w:tab w:val="left" w:pos="360"/>
        </w:tabs>
        <w:ind w:left="360"/>
        <w:rPr>
          <w:sz w:val="26"/>
          <w:szCs w:val="26"/>
          <w:lang w:val="en-US"/>
        </w:rPr>
      </w:pPr>
      <w:r w:rsidRPr="00E37075">
        <w:rPr>
          <w:sz w:val="26"/>
          <w:szCs w:val="26"/>
          <w:lang w:val="en-US"/>
        </w:rPr>
        <w:t xml:space="preserve">Hệ thống tiếp nhận vector dữ liệu đa chiều, thực hiện đồng bộ hóa giữa dữ liệu cảm biến thời gian thực (chu kỳ </w:t>
      </w:r>
      <w:r>
        <w:rPr>
          <w:sz w:val="26"/>
          <w:szCs w:val="26"/>
          <w:lang w:val="en-US"/>
        </w:rPr>
        <w:t>15 giây</w:t>
      </w:r>
      <w:r w:rsidRPr="00E37075">
        <w:rPr>
          <w:sz w:val="26"/>
          <w:szCs w:val="26"/>
          <w:lang w:val="en-US"/>
        </w:rPr>
        <w:t>) và dữ liệu dự báo từ API (chu kỳ 30 phút). Các trường dữ liệu được lựa chọn kỹ lưỡng để giải quyết bài toán 4 mùa:</w:t>
      </w:r>
    </w:p>
    <w:p w14:paraId="57AB9D1C" w14:textId="377114D7" w:rsidR="00E37075" w:rsidRPr="00E37075" w:rsidRDefault="00E37075" w:rsidP="00E37075">
      <w:pPr>
        <w:tabs>
          <w:tab w:val="left" w:pos="360"/>
        </w:tabs>
        <w:ind w:left="360"/>
        <w:rPr>
          <w:b/>
          <w:bCs/>
          <w:sz w:val="26"/>
          <w:szCs w:val="26"/>
          <w:lang w:val="en-US"/>
        </w:rPr>
      </w:pPr>
      <w:r w:rsidRPr="00E37075">
        <w:rPr>
          <w:b/>
          <w:bCs/>
          <w:sz w:val="26"/>
          <w:szCs w:val="26"/>
          <w:lang w:val="en-US"/>
        </w:rPr>
        <w:t>A. Dữ liệu Vĩ mô (Từ OpenWeatherMap API)</w:t>
      </w:r>
    </w:p>
    <w:p w14:paraId="6DB72ABD" w14:textId="77777777" w:rsidR="00E37075" w:rsidRPr="00E37075" w:rsidRDefault="00E37075" w:rsidP="00E37075">
      <w:pPr>
        <w:tabs>
          <w:tab w:val="left" w:pos="360"/>
        </w:tabs>
        <w:ind w:left="360"/>
        <w:rPr>
          <w:sz w:val="26"/>
          <w:szCs w:val="26"/>
          <w:lang w:val="en-US"/>
        </w:rPr>
      </w:pPr>
      <w:r w:rsidRPr="00E37075">
        <w:rPr>
          <w:sz w:val="26"/>
          <w:szCs w:val="26"/>
          <w:lang w:val="en-US"/>
        </w:rPr>
        <w:t>Đây là nguồn dữ liệu chính thay thế cảm biến mưa vật lý, cung cấp bức tranh toàn cảnh:</w:t>
      </w:r>
    </w:p>
    <w:p w14:paraId="26EF8042" w14:textId="77777777" w:rsidR="00E37075" w:rsidRPr="00E37075" w:rsidRDefault="00E37075" w:rsidP="00E37075">
      <w:pPr>
        <w:numPr>
          <w:ilvl w:val="0"/>
          <w:numId w:val="58"/>
        </w:numPr>
        <w:tabs>
          <w:tab w:val="clear" w:pos="720"/>
          <w:tab w:val="left" w:pos="360"/>
          <w:tab w:val="num" w:pos="1080"/>
        </w:tabs>
        <w:ind w:left="1080"/>
        <w:rPr>
          <w:sz w:val="26"/>
          <w:szCs w:val="26"/>
          <w:lang w:val="en-US"/>
        </w:rPr>
      </w:pPr>
      <w:r w:rsidRPr="00E37075">
        <w:rPr>
          <w:sz w:val="26"/>
          <w:szCs w:val="26"/>
          <w:lang w:val="en-US"/>
        </w:rPr>
        <w:t>Dữ liệu Mưa &amp; Thời tiết:</w:t>
      </w:r>
    </w:p>
    <w:p w14:paraId="4D183785"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pop (Probability of Precipitation): Xác suất mưa dự báo (0-1).</w:t>
      </w:r>
    </w:p>
    <w:p w14:paraId="3516D776"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rain.1h (Rain Volume): Lượng mưa tích lũy dự báo trong 1 giờ tới (mm).</w:t>
      </w:r>
    </w:p>
    <w:p w14:paraId="4854A428"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 xml:space="preserve">weather.id (Weather Condition Code): </w:t>
      </w:r>
      <w:r w:rsidRPr="00E37075">
        <w:rPr>
          <w:i/>
          <w:iCs/>
          <w:sz w:val="26"/>
          <w:szCs w:val="26"/>
          <w:lang w:val="en-US"/>
        </w:rPr>
        <w:t>Tham số quan trọng nhất.</w:t>
      </w:r>
      <w:r w:rsidRPr="00E37075">
        <w:rPr>
          <w:sz w:val="26"/>
          <w:szCs w:val="26"/>
          <w:lang w:val="en-US"/>
        </w:rPr>
        <w:t xml:space="preserve"> Mã định danh tình trạng thời tiết giúp AI phân loại chính xác hình thái khí hậu:</w:t>
      </w:r>
    </w:p>
    <w:p w14:paraId="722A67A6" w14:textId="3E0F4229" w:rsidR="00E37075" w:rsidRPr="00E37075" w:rsidRDefault="00E37075" w:rsidP="00E37075">
      <w:pPr>
        <w:numPr>
          <w:ilvl w:val="2"/>
          <w:numId w:val="58"/>
        </w:numPr>
        <w:tabs>
          <w:tab w:val="clear" w:pos="2160"/>
          <w:tab w:val="left" w:pos="360"/>
          <w:tab w:val="num" w:pos="2520"/>
        </w:tabs>
        <w:ind w:left="2520"/>
        <w:rPr>
          <w:sz w:val="26"/>
          <w:szCs w:val="26"/>
          <w:lang w:val="en-US"/>
        </w:rPr>
      </w:pPr>
      <w:r w:rsidRPr="00E37075">
        <w:rPr>
          <w:i/>
          <w:iCs/>
          <w:sz w:val="26"/>
          <w:szCs w:val="26"/>
          <w:lang w:val="en-US"/>
        </w:rPr>
        <w:t>Nhóm 2xx:</w:t>
      </w:r>
      <w:r w:rsidRPr="00E37075">
        <w:rPr>
          <w:sz w:val="26"/>
          <w:szCs w:val="26"/>
          <w:lang w:val="en-US"/>
        </w:rPr>
        <w:t xml:space="preserve"> Dông bão (Thunderstorm) </w:t>
      </w:r>
      <w:r w:rsidR="002A1424">
        <w:rPr>
          <w:sz w:val="26"/>
          <w:szCs w:val="26"/>
          <w:lang w:val="en-US"/>
        </w:rPr>
        <w:t>-&gt;</w:t>
      </w:r>
      <w:r w:rsidRPr="00E37075">
        <w:rPr>
          <w:sz w:val="26"/>
          <w:szCs w:val="26"/>
          <w:lang w:val="en-US"/>
        </w:rPr>
        <w:t xml:space="preserve"> Cảnh báo nguy hiểm.</w:t>
      </w:r>
    </w:p>
    <w:p w14:paraId="5FD73254" w14:textId="77777777" w:rsidR="00E37075" w:rsidRPr="00E37075" w:rsidRDefault="00E37075" w:rsidP="00E37075">
      <w:pPr>
        <w:numPr>
          <w:ilvl w:val="2"/>
          <w:numId w:val="58"/>
        </w:numPr>
        <w:tabs>
          <w:tab w:val="clear" w:pos="2160"/>
          <w:tab w:val="left" w:pos="360"/>
          <w:tab w:val="num" w:pos="2520"/>
        </w:tabs>
        <w:ind w:left="2520"/>
        <w:rPr>
          <w:sz w:val="26"/>
          <w:szCs w:val="26"/>
          <w:lang w:val="en-US"/>
        </w:rPr>
      </w:pPr>
      <w:r w:rsidRPr="00E37075">
        <w:rPr>
          <w:i/>
          <w:iCs/>
          <w:sz w:val="26"/>
          <w:szCs w:val="26"/>
          <w:lang w:val="en-US"/>
        </w:rPr>
        <w:t>Nhóm 5xx:</w:t>
      </w:r>
      <w:r w:rsidRPr="00E37075">
        <w:rPr>
          <w:sz w:val="26"/>
          <w:szCs w:val="26"/>
          <w:lang w:val="en-US"/>
        </w:rPr>
        <w:t xml:space="preserve"> Mưa (Rain).</w:t>
      </w:r>
    </w:p>
    <w:p w14:paraId="5DB2B76D" w14:textId="0AFE60F6" w:rsidR="00E37075" w:rsidRPr="00E37075" w:rsidRDefault="00E37075" w:rsidP="00E37075">
      <w:pPr>
        <w:numPr>
          <w:ilvl w:val="2"/>
          <w:numId w:val="58"/>
        </w:numPr>
        <w:tabs>
          <w:tab w:val="clear" w:pos="2160"/>
          <w:tab w:val="left" w:pos="360"/>
          <w:tab w:val="num" w:pos="2520"/>
        </w:tabs>
        <w:ind w:left="2520"/>
        <w:rPr>
          <w:sz w:val="26"/>
          <w:szCs w:val="26"/>
          <w:lang w:val="en-US"/>
        </w:rPr>
      </w:pPr>
      <w:r w:rsidRPr="00E37075">
        <w:rPr>
          <w:i/>
          <w:iCs/>
          <w:sz w:val="26"/>
          <w:szCs w:val="26"/>
          <w:lang w:val="en-US"/>
        </w:rPr>
        <w:t>Nhóm 7xx:</w:t>
      </w:r>
      <w:r w:rsidRPr="00E37075">
        <w:rPr>
          <w:sz w:val="26"/>
          <w:szCs w:val="26"/>
          <w:lang w:val="en-US"/>
        </w:rPr>
        <w:t xml:space="preserve"> Khí quyển (Mist/Fog) </w:t>
      </w:r>
      <w:r w:rsidR="002A1424">
        <w:rPr>
          <w:sz w:val="26"/>
          <w:szCs w:val="26"/>
          <w:lang w:val="en-US"/>
        </w:rPr>
        <w:t>-&gt;</w:t>
      </w:r>
      <w:r w:rsidRPr="00E37075">
        <w:rPr>
          <w:sz w:val="26"/>
          <w:szCs w:val="26"/>
          <w:lang w:val="en-US"/>
        </w:rPr>
        <w:t xml:space="preserve"> Nhận diện Nồm ẩm để tránh nhầm với mưa.</w:t>
      </w:r>
    </w:p>
    <w:p w14:paraId="2C33B48E" w14:textId="77777777" w:rsidR="00E37075" w:rsidRPr="00E37075" w:rsidRDefault="00E37075" w:rsidP="00E37075">
      <w:pPr>
        <w:numPr>
          <w:ilvl w:val="0"/>
          <w:numId w:val="58"/>
        </w:numPr>
        <w:tabs>
          <w:tab w:val="clear" w:pos="720"/>
          <w:tab w:val="left" w:pos="360"/>
          <w:tab w:val="num" w:pos="1080"/>
        </w:tabs>
        <w:ind w:left="1080"/>
        <w:rPr>
          <w:sz w:val="26"/>
          <w:szCs w:val="26"/>
          <w:lang w:val="en-US"/>
        </w:rPr>
      </w:pPr>
      <w:r w:rsidRPr="00E37075">
        <w:rPr>
          <w:sz w:val="26"/>
          <w:szCs w:val="26"/>
          <w:lang w:val="en-US"/>
        </w:rPr>
        <w:t>Dữ liệu Bốc hơi (Evaporation Factors):</w:t>
      </w:r>
    </w:p>
    <w:p w14:paraId="56A26AE6"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uvi (UV Index): Chỉ số tia cực tím. Dùng để tính toán tốc độ thoát hơi nước ($ET$) vào mùa Hè nắng gắt.</w:t>
      </w:r>
    </w:p>
    <w:p w14:paraId="2FEBE60D"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dew_point (Điểm sương): Kết hợp với nhiệt độ để xác định chính xác trạng thái ngưng tụ hơi nước (Nồm) tốt hơn độ ẩm tương đối.</w:t>
      </w:r>
    </w:p>
    <w:p w14:paraId="07E55B2A" w14:textId="77777777" w:rsidR="00E37075" w:rsidRPr="00E37075" w:rsidRDefault="00E37075" w:rsidP="00E37075">
      <w:pPr>
        <w:numPr>
          <w:ilvl w:val="1"/>
          <w:numId w:val="58"/>
        </w:numPr>
        <w:tabs>
          <w:tab w:val="clear" w:pos="1440"/>
          <w:tab w:val="left" w:pos="360"/>
          <w:tab w:val="num" w:pos="1800"/>
        </w:tabs>
        <w:ind w:left="1800"/>
        <w:rPr>
          <w:sz w:val="26"/>
          <w:szCs w:val="26"/>
          <w:lang w:val="en-US"/>
        </w:rPr>
      </w:pPr>
      <w:r w:rsidRPr="00E37075">
        <w:rPr>
          <w:sz w:val="26"/>
          <w:szCs w:val="26"/>
          <w:lang w:val="en-US"/>
        </w:rPr>
        <w:t>wind_speed: Tốc độ gió (m/s) ảnh hưởng đến tốc độ khô bề mặt đất.</w:t>
      </w:r>
    </w:p>
    <w:p w14:paraId="04E716F4" w14:textId="77777777" w:rsidR="00E37075" w:rsidRPr="00E37075" w:rsidRDefault="00E37075" w:rsidP="00E37075">
      <w:pPr>
        <w:tabs>
          <w:tab w:val="left" w:pos="360"/>
        </w:tabs>
        <w:ind w:left="360"/>
        <w:rPr>
          <w:b/>
          <w:bCs/>
          <w:sz w:val="26"/>
          <w:szCs w:val="26"/>
          <w:lang w:val="en-US"/>
        </w:rPr>
      </w:pPr>
      <w:r w:rsidRPr="00E37075">
        <w:rPr>
          <w:b/>
          <w:bCs/>
          <w:sz w:val="26"/>
          <w:szCs w:val="26"/>
          <w:lang w:val="en-US"/>
        </w:rPr>
        <w:t xml:space="preserve">B. Dữ liệu Vi mô (Từ Cảm biến ESP32) - </w:t>
      </w:r>
      <w:r w:rsidRPr="00E37075">
        <w:rPr>
          <w:b/>
          <w:bCs/>
          <w:i/>
          <w:iCs/>
          <w:sz w:val="26"/>
          <w:szCs w:val="26"/>
          <w:lang w:val="en-US"/>
        </w:rPr>
        <w:t>Nguồn kiểm chứng</w:t>
      </w:r>
    </w:p>
    <w:p w14:paraId="30684710" w14:textId="77777777" w:rsidR="00E37075" w:rsidRPr="00E37075" w:rsidRDefault="00E37075" w:rsidP="00E37075">
      <w:pPr>
        <w:tabs>
          <w:tab w:val="left" w:pos="360"/>
        </w:tabs>
        <w:ind w:left="360"/>
        <w:rPr>
          <w:sz w:val="26"/>
          <w:szCs w:val="26"/>
          <w:lang w:val="en-US"/>
        </w:rPr>
      </w:pPr>
      <w:r w:rsidRPr="00E37075">
        <w:rPr>
          <w:sz w:val="26"/>
          <w:szCs w:val="26"/>
          <w:lang w:val="en-US"/>
        </w:rPr>
        <w:t>Dữ liệu thực tế tại vườn dùng để tinh chỉnh sai số của API:</w:t>
      </w:r>
    </w:p>
    <w:p w14:paraId="2B7B0209" w14:textId="78A691E7" w:rsidR="00E37075" w:rsidRPr="00E37075" w:rsidRDefault="00CB2AAA" w:rsidP="00E37075">
      <w:pPr>
        <w:numPr>
          <w:ilvl w:val="0"/>
          <w:numId w:val="59"/>
        </w:numPr>
        <w:tabs>
          <w:tab w:val="clear" w:pos="720"/>
          <w:tab w:val="left" w:pos="360"/>
          <w:tab w:val="num" w:pos="1080"/>
        </w:tabs>
        <w:ind w:left="1080"/>
        <w:rPr>
          <w:sz w:val="26"/>
          <w:szCs w:val="26"/>
          <w:lang w:val="en-US"/>
        </w:rPr>
      </w:pPr>
      <w:r w:rsidRPr="00CB2AAA">
        <w:rPr>
          <w:b/>
          <w:bCs/>
          <w:sz w:val="26"/>
          <w:szCs w:val="26"/>
        </w:rPr>
        <w:lastRenderedPageBreak/>
        <w:t>Áp suất khí quyển (pressure_hpa):</w:t>
      </w:r>
      <w:r w:rsidRPr="00CB2AAA">
        <w:rPr>
          <w:sz w:val="26"/>
          <w:szCs w:val="26"/>
        </w:rPr>
        <w:t xml:space="preserve"> Với chu kỳ 15s, hệ thống có thể vẽ được đồ thị biến thiên áp suất cực kỳ chi tiết, giúp phát hiện sớm các điểm gãy (drops) báo hiệu dông lốc nhanh hơn nhiều so với chu kỳ 5 phút</w:t>
      </w:r>
      <w:r w:rsidR="00E37075" w:rsidRPr="00E37075">
        <w:rPr>
          <w:sz w:val="26"/>
          <w:szCs w:val="26"/>
          <w:lang w:val="en-US"/>
        </w:rPr>
        <w:t>.</w:t>
      </w:r>
    </w:p>
    <w:p w14:paraId="2909E937" w14:textId="77777777" w:rsidR="00E37075" w:rsidRPr="00E37075" w:rsidRDefault="00E37075" w:rsidP="00E37075">
      <w:pPr>
        <w:numPr>
          <w:ilvl w:val="0"/>
          <w:numId w:val="59"/>
        </w:numPr>
        <w:tabs>
          <w:tab w:val="clear" w:pos="720"/>
          <w:tab w:val="left" w:pos="360"/>
          <w:tab w:val="num" w:pos="1080"/>
        </w:tabs>
        <w:ind w:left="1080"/>
        <w:rPr>
          <w:sz w:val="26"/>
          <w:szCs w:val="26"/>
          <w:lang w:val="en-US"/>
        </w:rPr>
      </w:pPr>
      <w:r w:rsidRPr="00E37075">
        <w:rPr>
          <w:sz w:val="26"/>
          <w:szCs w:val="26"/>
          <w:lang w:val="en-US"/>
        </w:rPr>
        <w:t>Nhiệt độ (temp_c) &amp; Độ ẩm (rh_pct) từ DHT22: So sánh chênh lệch với API để đánh giá mức độ sai số cục bộ.</w:t>
      </w:r>
    </w:p>
    <w:p w14:paraId="7C44A391" w14:textId="77777777" w:rsidR="00E37075" w:rsidRPr="00E37075" w:rsidRDefault="00E37075" w:rsidP="00E37075">
      <w:pPr>
        <w:numPr>
          <w:ilvl w:val="0"/>
          <w:numId w:val="59"/>
        </w:numPr>
        <w:tabs>
          <w:tab w:val="clear" w:pos="720"/>
          <w:tab w:val="left" w:pos="360"/>
          <w:tab w:val="num" w:pos="1080"/>
        </w:tabs>
        <w:ind w:left="1080"/>
        <w:rPr>
          <w:sz w:val="26"/>
          <w:szCs w:val="26"/>
          <w:lang w:val="en-US"/>
        </w:rPr>
      </w:pPr>
      <w:r w:rsidRPr="00E37075">
        <w:rPr>
          <w:sz w:val="26"/>
          <w:szCs w:val="26"/>
          <w:lang w:val="en-US"/>
        </w:rPr>
        <w:t>Độ ẩm đất (soil_moist_pct): Tham số điều kiện biên để ra quyết định cuối cùng.</w:t>
      </w:r>
    </w:p>
    <w:p w14:paraId="7043E18B" w14:textId="77777777" w:rsidR="00E37075" w:rsidRPr="00E37075" w:rsidRDefault="00E37075" w:rsidP="00E37075">
      <w:pPr>
        <w:tabs>
          <w:tab w:val="left" w:pos="360"/>
        </w:tabs>
        <w:ind w:left="360"/>
        <w:rPr>
          <w:b/>
          <w:bCs/>
          <w:sz w:val="26"/>
          <w:szCs w:val="26"/>
          <w:lang w:val="en-US"/>
        </w:rPr>
      </w:pPr>
      <w:r w:rsidRPr="00E37075">
        <w:rPr>
          <w:b/>
          <w:bCs/>
          <w:sz w:val="26"/>
          <w:szCs w:val="26"/>
          <w:lang w:val="en-US"/>
        </w:rPr>
        <w:t>C. Đặc trưng Thời gian &amp; Vận hành (Context Features)</w:t>
      </w:r>
    </w:p>
    <w:p w14:paraId="773072AD" w14:textId="56BADEB8" w:rsidR="00E37075" w:rsidRPr="00E37075" w:rsidRDefault="00E37075" w:rsidP="00E37075">
      <w:pPr>
        <w:numPr>
          <w:ilvl w:val="0"/>
          <w:numId w:val="60"/>
        </w:numPr>
        <w:tabs>
          <w:tab w:val="clear" w:pos="720"/>
          <w:tab w:val="left" w:pos="360"/>
          <w:tab w:val="num" w:pos="1080"/>
        </w:tabs>
        <w:ind w:left="1080"/>
        <w:rPr>
          <w:sz w:val="26"/>
          <w:szCs w:val="26"/>
          <w:lang w:val="en-US"/>
        </w:rPr>
      </w:pPr>
      <w:r w:rsidRPr="00E37075">
        <w:rPr>
          <w:sz w:val="26"/>
          <w:szCs w:val="26"/>
          <w:lang w:val="en-US"/>
        </w:rPr>
        <w:t xml:space="preserve">Thời gian: Giờ trong ngày (hour) </w:t>
      </w:r>
      <w:r w:rsidR="00CB2AAA">
        <w:rPr>
          <w:sz w:val="26"/>
          <w:szCs w:val="26"/>
          <w:lang w:val="en-US"/>
        </w:rPr>
        <w:t>,</w:t>
      </w:r>
      <w:r w:rsidRPr="00E37075">
        <w:rPr>
          <w:sz w:val="26"/>
          <w:szCs w:val="26"/>
          <w:lang w:val="en-US"/>
        </w:rPr>
        <w:t>Tháng (month)</w:t>
      </w:r>
      <w:r w:rsidR="00CB2AAA">
        <w:rPr>
          <w:sz w:val="26"/>
          <w:szCs w:val="26"/>
          <w:lang w:val="en-US"/>
        </w:rPr>
        <w:t xml:space="preserve"> , Phút (minute)</w:t>
      </w:r>
      <w:r w:rsidRPr="00E37075">
        <w:rPr>
          <w:sz w:val="26"/>
          <w:szCs w:val="26"/>
          <w:lang w:val="en-US"/>
        </w:rPr>
        <w:t xml:space="preserve"> để kích hoạt bộ tham số thích ứng theo mùa (Seasonal Thresholds).</w:t>
      </w:r>
    </w:p>
    <w:p w14:paraId="18AC4751" w14:textId="77777777" w:rsidR="00E37075" w:rsidRPr="00E37075" w:rsidRDefault="00E37075" w:rsidP="00E37075">
      <w:pPr>
        <w:numPr>
          <w:ilvl w:val="0"/>
          <w:numId w:val="60"/>
        </w:numPr>
        <w:tabs>
          <w:tab w:val="clear" w:pos="720"/>
          <w:tab w:val="left" w:pos="360"/>
          <w:tab w:val="num" w:pos="1080"/>
        </w:tabs>
        <w:ind w:left="1080"/>
        <w:rPr>
          <w:sz w:val="26"/>
          <w:szCs w:val="26"/>
          <w:lang w:val="en-US"/>
        </w:rPr>
      </w:pPr>
      <w:r w:rsidRPr="00E37075">
        <w:rPr>
          <w:sz w:val="26"/>
          <w:szCs w:val="26"/>
          <w:lang w:val="en-US"/>
        </w:rPr>
        <w:t>Vận hành: Trạng thái bơm hiện tại và thời gian lần tưới gần nhất.</w:t>
      </w:r>
    </w:p>
    <w:p w14:paraId="2438BAA1" w14:textId="77777777" w:rsidR="00E37075" w:rsidRPr="00E37075" w:rsidRDefault="00E37075" w:rsidP="00E37075">
      <w:pPr>
        <w:tabs>
          <w:tab w:val="left" w:pos="360"/>
        </w:tabs>
        <w:ind w:left="360"/>
        <w:rPr>
          <w:b/>
          <w:bCs/>
          <w:sz w:val="26"/>
          <w:szCs w:val="26"/>
          <w:lang w:val="en-US"/>
        </w:rPr>
      </w:pPr>
      <w:r w:rsidRPr="00E37075">
        <w:rPr>
          <w:b/>
          <w:bCs/>
          <w:sz w:val="26"/>
          <w:szCs w:val="26"/>
          <w:lang w:val="en-US"/>
        </w:rPr>
        <w:t>1.3. Định nghĩa Đầu ra (Output)</w:t>
      </w:r>
    </w:p>
    <w:p w14:paraId="73CABC96" w14:textId="77777777" w:rsidR="00CB2AAA" w:rsidRDefault="00CB2AAA" w:rsidP="00CB2AAA">
      <w:pPr>
        <w:tabs>
          <w:tab w:val="left" w:pos="360"/>
        </w:tabs>
        <w:rPr>
          <w:sz w:val="26"/>
          <w:szCs w:val="26"/>
          <w:lang w:val="en-US"/>
        </w:rPr>
      </w:pPr>
      <w:r w:rsidRPr="00CB2AAA">
        <w:rPr>
          <w:sz w:val="26"/>
          <w:szCs w:val="26"/>
        </w:rPr>
        <w:t xml:space="preserve">Mặc dù dữ liệu vào là 15s, nhưng để tránh việc bơm bật/tắt liên tục (gây hỏng thiết bị), AI sẽ trả về kết quả dự báo cho </w:t>
      </w:r>
      <w:r w:rsidRPr="00CB2AAA">
        <w:rPr>
          <w:b/>
          <w:bCs/>
          <w:sz w:val="26"/>
          <w:szCs w:val="26"/>
        </w:rPr>
        <w:t>khung thời gian 60 phút tới</w:t>
      </w:r>
      <w:r w:rsidRPr="00CB2AAA">
        <w:rPr>
          <w:sz w:val="26"/>
          <w:szCs w:val="26"/>
        </w:rPr>
        <w:t>, nhưng quyết định điều khiển được cập nhật (refresh) mỗi 15 giây</w:t>
      </w:r>
      <w:r>
        <w:rPr>
          <w:sz w:val="26"/>
          <w:szCs w:val="26"/>
          <w:lang w:val="en-US"/>
        </w:rPr>
        <w:t>:</w:t>
      </w:r>
    </w:p>
    <w:p w14:paraId="0AF0B62B" w14:textId="3E9C9210" w:rsidR="00E37075" w:rsidRPr="00CB2AAA" w:rsidRDefault="00E37075" w:rsidP="00CB2AAA">
      <w:pPr>
        <w:pStyle w:val="ListParagraph"/>
        <w:numPr>
          <w:ilvl w:val="0"/>
          <w:numId w:val="61"/>
        </w:numPr>
        <w:tabs>
          <w:tab w:val="left" w:pos="360"/>
        </w:tabs>
        <w:rPr>
          <w:sz w:val="26"/>
          <w:szCs w:val="26"/>
          <w:lang w:val="en-US"/>
        </w:rPr>
      </w:pPr>
      <w:r w:rsidRPr="00CB2AAA">
        <w:rPr>
          <w:sz w:val="26"/>
          <w:szCs w:val="26"/>
          <w:lang w:val="en-US"/>
        </w:rPr>
        <w:t>Xác suất mưa cục bộ (P_local_rain):</w:t>
      </w:r>
    </w:p>
    <w:p w14:paraId="4F894006" w14:textId="77777777" w:rsidR="00E37075" w:rsidRPr="00E37075" w:rsidRDefault="00E37075" w:rsidP="00E37075">
      <w:pPr>
        <w:numPr>
          <w:ilvl w:val="1"/>
          <w:numId w:val="61"/>
        </w:numPr>
        <w:tabs>
          <w:tab w:val="left" w:pos="360"/>
        </w:tabs>
        <w:ind w:left="2160"/>
        <w:rPr>
          <w:sz w:val="26"/>
          <w:szCs w:val="26"/>
          <w:lang w:val="en-US"/>
        </w:rPr>
      </w:pPr>
      <w:r w:rsidRPr="00E37075">
        <w:rPr>
          <w:sz w:val="26"/>
          <w:szCs w:val="26"/>
          <w:lang w:val="en-US"/>
        </w:rPr>
        <w:t>Là xác suất mưa thực tế tại vườn sau khi AI đã tổng hợp dữ liệu API và xu hướng cảm biến áp suất/độ ẩm.</w:t>
      </w:r>
    </w:p>
    <w:p w14:paraId="5F6A0D0E" w14:textId="40CEC87D" w:rsidR="00E37075" w:rsidRPr="00E37075" w:rsidRDefault="00E37075" w:rsidP="00E37075">
      <w:pPr>
        <w:numPr>
          <w:ilvl w:val="1"/>
          <w:numId w:val="61"/>
        </w:numPr>
        <w:tabs>
          <w:tab w:val="left" w:pos="360"/>
        </w:tabs>
        <w:ind w:left="2160"/>
        <w:rPr>
          <w:sz w:val="26"/>
          <w:szCs w:val="26"/>
          <w:lang w:val="en-US"/>
        </w:rPr>
      </w:pPr>
      <w:r w:rsidRPr="00E37075">
        <w:rPr>
          <w:sz w:val="26"/>
          <w:szCs w:val="26"/>
          <w:lang w:val="en-US"/>
        </w:rPr>
        <w:t xml:space="preserve">P(rain | X_sensor, X_api) </w:t>
      </w:r>
      <w:r>
        <w:rPr>
          <w:sz w:val="26"/>
          <w:szCs w:val="26"/>
          <w:lang w:val="en-US"/>
        </w:rPr>
        <w:t xml:space="preserve">: </w:t>
      </w:r>
      <w:r w:rsidRPr="00E37075">
        <w:rPr>
          <w:sz w:val="26"/>
          <w:szCs w:val="26"/>
          <w:lang w:val="en-US"/>
        </w:rPr>
        <w:t>Quy đổi ra quyết định 0/1.</w:t>
      </w:r>
    </w:p>
    <w:p w14:paraId="0283BAFD" w14:textId="69E5B2C4" w:rsidR="00E37075" w:rsidRPr="00CB2AAA" w:rsidRDefault="00E37075" w:rsidP="00CB2AAA">
      <w:pPr>
        <w:pStyle w:val="ListParagraph"/>
        <w:numPr>
          <w:ilvl w:val="0"/>
          <w:numId w:val="61"/>
        </w:numPr>
        <w:tabs>
          <w:tab w:val="left" w:pos="360"/>
        </w:tabs>
        <w:rPr>
          <w:sz w:val="26"/>
          <w:szCs w:val="26"/>
          <w:lang w:val="en-US"/>
        </w:rPr>
      </w:pPr>
      <w:r w:rsidRPr="00CB2AAA">
        <w:rPr>
          <w:sz w:val="26"/>
          <w:szCs w:val="26"/>
          <w:lang w:val="en-US"/>
        </w:rPr>
        <w:t>Quyết định tưới thông minh (Smart Decision):</w:t>
      </w:r>
    </w:p>
    <w:p w14:paraId="12A93AC7" w14:textId="77777777" w:rsidR="00E37075" w:rsidRPr="00E37075" w:rsidRDefault="00E37075" w:rsidP="00E37075">
      <w:pPr>
        <w:numPr>
          <w:ilvl w:val="1"/>
          <w:numId w:val="61"/>
        </w:numPr>
        <w:tabs>
          <w:tab w:val="left" w:pos="360"/>
        </w:tabs>
        <w:ind w:left="2160"/>
        <w:rPr>
          <w:sz w:val="26"/>
          <w:szCs w:val="26"/>
          <w:lang w:val="en-US"/>
        </w:rPr>
      </w:pPr>
      <w:r w:rsidRPr="00E37075">
        <w:rPr>
          <w:sz w:val="26"/>
          <w:szCs w:val="26"/>
          <w:lang w:val="en-US"/>
        </w:rPr>
        <w:t>Hệ thống đưa ra hành động cụ thể: TƯỚI NGAY (Priority High), HOÃN TƯỚI (Priority Rain), hoặc TƯỚI BÙ (Low Volume) dựa trên ma trận quyết định.</w:t>
      </w:r>
    </w:p>
    <w:p w14:paraId="0140A6FC" w14:textId="70F3D867" w:rsidR="00E37075" w:rsidRPr="00E37075" w:rsidRDefault="00CB2AAA" w:rsidP="00E37075">
      <w:pPr>
        <w:tabs>
          <w:tab w:val="left" w:pos="360"/>
        </w:tabs>
        <w:ind w:left="360"/>
        <w:rPr>
          <w:b/>
          <w:bCs/>
          <w:sz w:val="26"/>
          <w:szCs w:val="26"/>
          <w:lang w:val="en-US"/>
        </w:rPr>
      </w:pPr>
      <w:r>
        <w:rPr>
          <w:b/>
          <w:bCs/>
          <w:sz w:val="26"/>
          <w:szCs w:val="26"/>
          <w:lang w:val="en-US"/>
        </w:rPr>
        <w:t>1.4.</w:t>
      </w:r>
      <w:r w:rsidR="00E37075" w:rsidRPr="00E37075">
        <w:rPr>
          <w:b/>
          <w:bCs/>
          <w:sz w:val="26"/>
          <w:szCs w:val="26"/>
          <w:lang w:val="en-US"/>
        </w:rPr>
        <w:t xml:space="preserve"> Các Giả định và Ràng buộc (Assumptions &amp; Constraints)</w:t>
      </w:r>
    </w:p>
    <w:p w14:paraId="2852CEFD" w14:textId="77777777" w:rsidR="00E37075" w:rsidRPr="00E37075" w:rsidRDefault="00E37075" w:rsidP="00E37075">
      <w:pPr>
        <w:tabs>
          <w:tab w:val="left" w:pos="360"/>
        </w:tabs>
        <w:ind w:left="360"/>
        <w:rPr>
          <w:sz w:val="26"/>
          <w:szCs w:val="26"/>
          <w:lang w:val="en-US"/>
        </w:rPr>
      </w:pPr>
      <w:r w:rsidRPr="00E37075">
        <w:rPr>
          <w:sz w:val="26"/>
          <w:szCs w:val="26"/>
          <w:lang w:val="en-US"/>
        </w:rPr>
        <w:t>Để hệ thống hoạt động ổn định trong điều kiện không có cảm biến đo mưa vật lý, các giả định sau được thiết lập:</w:t>
      </w:r>
    </w:p>
    <w:p w14:paraId="0BDB97A8" w14:textId="77777777" w:rsidR="00E37075" w:rsidRPr="00E37075" w:rsidRDefault="00E37075" w:rsidP="00E37075">
      <w:pPr>
        <w:numPr>
          <w:ilvl w:val="0"/>
          <w:numId w:val="62"/>
        </w:numPr>
        <w:tabs>
          <w:tab w:val="clear" w:pos="720"/>
          <w:tab w:val="left" w:pos="360"/>
          <w:tab w:val="num" w:pos="1080"/>
        </w:tabs>
        <w:ind w:left="1080"/>
        <w:rPr>
          <w:b/>
          <w:bCs/>
          <w:sz w:val="26"/>
          <w:szCs w:val="26"/>
          <w:lang w:val="en-US"/>
        </w:rPr>
      </w:pPr>
      <w:r w:rsidRPr="00E37075">
        <w:rPr>
          <w:b/>
          <w:bCs/>
          <w:sz w:val="26"/>
          <w:szCs w:val="26"/>
          <w:lang w:val="en-US"/>
        </w:rPr>
        <w:t>Chiến lược Dữ liệu Lai (Hybrid Strategy):</w:t>
      </w:r>
    </w:p>
    <w:p w14:paraId="0255BB8C" w14:textId="77777777" w:rsidR="00E37075" w:rsidRPr="00E37075" w:rsidRDefault="00E37075" w:rsidP="00E37075">
      <w:pPr>
        <w:numPr>
          <w:ilvl w:val="1"/>
          <w:numId w:val="62"/>
        </w:numPr>
        <w:tabs>
          <w:tab w:val="clear" w:pos="1440"/>
          <w:tab w:val="left" w:pos="360"/>
          <w:tab w:val="num" w:pos="1800"/>
        </w:tabs>
        <w:ind w:left="1800"/>
        <w:rPr>
          <w:sz w:val="26"/>
          <w:szCs w:val="26"/>
          <w:lang w:val="en-US"/>
        </w:rPr>
      </w:pPr>
      <w:r w:rsidRPr="00E37075">
        <w:rPr>
          <w:sz w:val="26"/>
          <w:szCs w:val="26"/>
          <w:lang w:val="en-US"/>
        </w:rPr>
        <w:t>Nguồn dữ liệu huấn luyện (Ground Truth): Do không có cảm biến mưa tại chỗ để gán nhãn thực tế, hệ thống sử dụng Dữ liệu lịch sử 03 năm của khu vực Hà Nội (tải từ OpenWeatherMap History Bulk) làm dữ liệu nền tảng để huấn luyện mô hình (Pre-train).</w:t>
      </w:r>
    </w:p>
    <w:p w14:paraId="2E08ABD6" w14:textId="57EE2DBD" w:rsidR="00E37075" w:rsidRPr="00E37075" w:rsidRDefault="00E37075" w:rsidP="00E37075">
      <w:pPr>
        <w:numPr>
          <w:ilvl w:val="1"/>
          <w:numId w:val="62"/>
        </w:numPr>
        <w:tabs>
          <w:tab w:val="clear" w:pos="1440"/>
          <w:tab w:val="left" w:pos="360"/>
          <w:tab w:val="num" w:pos="1800"/>
        </w:tabs>
        <w:ind w:left="1800"/>
        <w:rPr>
          <w:b/>
          <w:bCs/>
          <w:sz w:val="26"/>
          <w:szCs w:val="26"/>
          <w:lang w:val="en-US"/>
        </w:rPr>
      </w:pPr>
      <w:r w:rsidRPr="00E37075">
        <w:rPr>
          <w:sz w:val="26"/>
          <w:szCs w:val="26"/>
          <w:lang w:val="en-US"/>
        </w:rPr>
        <w:t>Giả định về Áp suất: Hệ thống giả định rằng sự sụt giảm áp suất khí quyển cục bộ (pressure_hpa giảm) kết hợp với cảnh báo từ API là dấu hiệu tin cậy nhất của mưa rào</w:t>
      </w:r>
      <w:r w:rsidRPr="00E37075">
        <w:rPr>
          <w:b/>
          <w:bCs/>
          <w:sz w:val="26"/>
          <w:szCs w:val="26"/>
          <w:lang w:val="en-US"/>
        </w:rPr>
        <w:t>.</w:t>
      </w:r>
    </w:p>
    <w:p w14:paraId="1DB4F4E5" w14:textId="77777777" w:rsidR="00E37075" w:rsidRPr="00E37075" w:rsidRDefault="00E37075" w:rsidP="00E37075">
      <w:pPr>
        <w:numPr>
          <w:ilvl w:val="0"/>
          <w:numId w:val="62"/>
        </w:numPr>
        <w:tabs>
          <w:tab w:val="clear" w:pos="720"/>
          <w:tab w:val="left" w:pos="360"/>
          <w:tab w:val="num" w:pos="1080"/>
        </w:tabs>
        <w:ind w:left="1080"/>
        <w:rPr>
          <w:b/>
          <w:bCs/>
          <w:sz w:val="26"/>
          <w:szCs w:val="26"/>
          <w:lang w:val="en-US"/>
        </w:rPr>
      </w:pPr>
      <w:r w:rsidRPr="00E37075">
        <w:rPr>
          <w:b/>
          <w:bCs/>
          <w:sz w:val="26"/>
          <w:szCs w:val="26"/>
          <w:lang w:val="en-US"/>
        </w:rPr>
        <w:t>Giả định về Hiện tượng Nồm:</w:t>
      </w:r>
    </w:p>
    <w:p w14:paraId="4223B43E" w14:textId="77777777" w:rsidR="00E37075" w:rsidRPr="00E37075" w:rsidRDefault="00E37075" w:rsidP="00E37075">
      <w:pPr>
        <w:numPr>
          <w:ilvl w:val="1"/>
          <w:numId w:val="62"/>
        </w:numPr>
        <w:tabs>
          <w:tab w:val="clear" w:pos="1440"/>
          <w:tab w:val="left" w:pos="360"/>
          <w:tab w:val="num" w:pos="1800"/>
        </w:tabs>
        <w:ind w:left="1800"/>
        <w:rPr>
          <w:b/>
          <w:bCs/>
          <w:sz w:val="26"/>
          <w:szCs w:val="26"/>
          <w:lang w:val="en-US"/>
        </w:rPr>
      </w:pPr>
      <w:r w:rsidRPr="00E37075">
        <w:rPr>
          <w:sz w:val="26"/>
          <w:szCs w:val="26"/>
          <w:lang w:val="en-US"/>
        </w:rPr>
        <w:t>Hệ thống mặc định coi các trạng thái có: (Tháng 2-4) AND (Độ ẩm không khí &gt; 90%) AND (Mã weather.id thuộc nhóm 7xx hoặc Áp suất ổn định) là Hiện tượng Nồm. Trong trạng thái này, hệ thống vẫn cho phép tưới nếu đất khô</w:t>
      </w:r>
      <w:r w:rsidRPr="00E37075">
        <w:rPr>
          <w:b/>
          <w:bCs/>
          <w:sz w:val="26"/>
          <w:szCs w:val="26"/>
          <w:lang w:val="en-US"/>
        </w:rPr>
        <w:t>.</w:t>
      </w:r>
    </w:p>
    <w:p w14:paraId="6EC695CF" w14:textId="77777777" w:rsidR="00E37075" w:rsidRPr="00E37075" w:rsidRDefault="00E37075" w:rsidP="00E37075">
      <w:pPr>
        <w:numPr>
          <w:ilvl w:val="0"/>
          <w:numId w:val="62"/>
        </w:numPr>
        <w:tabs>
          <w:tab w:val="clear" w:pos="720"/>
          <w:tab w:val="left" w:pos="360"/>
          <w:tab w:val="num" w:pos="1080"/>
        </w:tabs>
        <w:ind w:left="1080"/>
        <w:rPr>
          <w:b/>
          <w:bCs/>
          <w:sz w:val="26"/>
          <w:szCs w:val="26"/>
          <w:lang w:val="en-US"/>
        </w:rPr>
      </w:pPr>
      <w:r w:rsidRPr="00E37075">
        <w:rPr>
          <w:b/>
          <w:bCs/>
          <w:sz w:val="26"/>
          <w:szCs w:val="26"/>
          <w:lang w:val="en-US"/>
        </w:rPr>
        <w:t>Ràng buộc kết nối:</w:t>
      </w:r>
    </w:p>
    <w:p w14:paraId="536E2248" w14:textId="77777777" w:rsidR="00E37075" w:rsidRPr="00E37075" w:rsidRDefault="00E37075" w:rsidP="00E37075">
      <w:pPr>
        <w:numPr>
          <w:ilvl w:val="1"/>
          <w:numId w:val="62"/>
        </w:numPr>
        <w:tabs>
          <w:tab w:val="clear" w:pos="1440"/>
          <w:tab w:val="left" w:pos="360"/>
          <w:tab w:val="num" w:pos="1800"/>
        </w:tabs>
        <w:ind w:left="1800"/>
        <w:rPr>
          <w:b/>
          <w:bCs/>
          <w:sz w:val="26"/>
          <w:szCs w:val="26"/>
          <w:lang w:val="en-US"/>
        </w:rPr>
      </w:pPr>
      <w:r w:rsidRPr="00E37075">
        <w:rPr>
          <w:sz w:val="26"/>
          <w:szCs w:val="26"/>
          <w:lang w:val="en-US"/>
        </w:rPr>
        <w:t>Hệ thống yêu cầu kết nối Internet để gọi API. Trong trường hợp mất kết nối quá 30 phút, AI chuyển sang chế độ Safe Mode (Chỉ tưới dựa trên cảm biến độ ẩm đất, bỏ qua dự báo thời tiết)</w:t>
      </w:r>
      <w:r w:rsidRPr="00E37075">
        <w:rPr>
          <w:b/>
          <w:bCs/>
          <w:sz w:val="26"/>
          <w:szCs w:val="26"/>
          <w:lang w:val="en-US"/>
        </w:rPr>
        <w:t>.</w:t>
      </w:r>
    </w:p>
    <w:p w14:paraId="4325F634" w14:textId="07330DCF" w:rsidR="00E37075" w:rsidRPr="00E37075" w:rsidRDefault="00CB2AAA" w:rsidP="00E37075">
      <w:pPr>
        <w:tabs>
          <w:tab w:val="left" w:pos="360"/>
        </w:tabs>
        <w:ind w:left="360"/>
        <w:rPr>
          <w:b/>
          <w:bCs/>
          <w:sz w:val="26"/>
          <w:szCs w:val="26"/>
          <w:lang w:val="en-US"/>
        </w:rPr>
      </w:pPr>
      <w:r>
        <w:rPr>
          <w:b/>
          <w:bCs/>
          <w:sz w:val="26"/>
          <w:szCs w:val="26"/>
          <w:lang w:val="en-US"/>
        </w:rPr>
        <w:t>1.5.</w:t>
      </w:r>
      <w:r w:rsidR="00E37075" w:rsidRPr="00E37075">
        <w:rPr>
          <w:b/>
          <w:bCs/>
          <w:sz w:val="26"/>
          <w:szCs w:val="26"/>
          <w:lang w:val="en-US"/>
        </w:rPr>
        <w:t xml:space="preserve"> Tiêu chí Đánh giá (Evaluation Metrics/KPIs)</w:t>
      </w:r>
    </w:p>
    <w:p w14:paraId="2262FEC3" w14:textId="77777777" w:rsidR="00E37075" w:rsidRPr="00E37075" w:rsidRDefault="00E37075" w:rsidP="00E37075">
      <w:pPr>
        <w:tabs>
          <w:tab w:val="left" w:pos="360"/>
        </w:tabs>
        <w:ind w:left="360"/>
        <w:rPr>
          <w:sz w:val="26"/>
          <w:szCs w:val="26"/>
          <w:lang w:val="en-US"/>
        </w:rPr>
      </w:pPr>
      <w:r w:rsidRPr="00E37075">
        <w:rPr>
          <w:sz w:val="26"/>
          <w:szCs w:val="26"/>
          <w:lang w:val="en-US"/>
        </w:rPr>
        <w:t>Hiệu quả của mô hình AI được đánh giá dựa trên hai nhóm chỉ số:</w:t>
      </w:r>
    </w:p>
    <w:p w14:paraId="4AD43876" w14:textId="22673341" w:rsidR="00E37075" w:rsidRPr="00E37075" w:rsidRDefault="00CB2AAA" w:rsidP="00E37075">
      <w:pPr>
        <w:tabs>
          <w:tab w:val="left" w:pos="360"/>
        </w:tabs>
        <w:ind w:left="360"/>
        <w:rPr>
          <w:b/>
          <w:bCs/>
          <w:sz w:val="26"/>
          <w:szCs w:val="26"/>
          <w:lang w:val="en-US"/>
        </w:rPr>
      </w:pPr>
      <w:r>
        <w:rPr>
          <w:b/>
          <w:bCs/>
          <w:sz w:val="26"/>
          <w:szCs w:val="26"/>
          <w:lang w:val="en-US"/>
        </w:rPr>
        <w:tab/>
      </w:r>
      <w:r w:rsidR="00E37075" w:rsidRPr="00E37075">
        <w:rPr>
          <w:b/>
          <w:bCs/>
          <w:sz w:val="26"/>
          <w:szCs w:val="26"/>
          <w:lang w:val="en-US"/>
        </w:rPr>
        <w:t>1. Nhóm chỉ số Kỹ thuật (Model Performance)</w:t>
      </w:r>
    </w:p>
    <w:p w14:paraId="4A86D47E" w14:textId="77777777" w:rsidR="00E37075" w:rsidRPr="00E37075" w:rsidRDefault="00E37075" w:rsidP="00E37075">
      <w:pPr>
        <w:numPr>
          <w:ilvl w:val="0"/>
          <w:numId w:val="63"/>
        </w:numPr>
        <w:tabs>
          <w:tab w:val="clear" w:pos="720"/>
          <w:tab w:val="left" w:pos="360"/>
          <w:tab w:val="num" w:pos="1080"/>
        </w:tabs>
        <w:ind w:left="1080"/>
        <w:rPr>
          <w:sz w:val="26"/>
          <w:szCs w:val="26"/>
          <w:lang w:val="en-US"/>
        </w:rPr>
      </w:pPr>
      <w:r w:rsidRPr="00E37075">
        <w:rPr>
          <w:sz w:val="26"/>
          <w:szCs w:val="26"/>
          <w:lang w:val="en-US"/>
        </w:rPr>
        <w:t>Fusion Accuracy (Độ chính xác hợp nhất): Khả năng AI phát hiện đúng các trường hợp API báo sai (Ví dụ: API báo mưa nhưng AI phủ quyết vì cảm biến áp suất tại chỗ không giảm). Mục tiêu đạt &gt; 80%.</w:t>
      </w:r>
    </w:p>
    <w:p w14:paraId="3192C682" w14:textId="77777777" w:rsidR="00E37075" w:rsidRPr="00E37075" w:rsidRDefault="00E37075" w:rsidP="00E37075">
      <w:pPr>
        <w:numPr>
          <w:ilvl w:val="0"/>
          <w:numId w:val="63"/>
        </w:numPr>
        <w:tabs>
          <w:tab w:val="clear" w:pos="720"/>
          <w:tab w:val="left" w:pos="360"/>
          <w:tab w:val="num" w:pos="1080"/>
        </w:tabs>
        <w:ind w:left="1080"/>
        <w:rPr>
          <w:sz w:val="26"/>
          <w:szCs w:val="26"/>
          <w:lang w:val="en-US"/>
        </w:rPr>
      </w:pPr>
      <w:r w:rsidRPr="00E37075">
        <w:rPr>
          <w:sz w:val="26"/>
          <w:szCs w:val="26"/>
          <w:lang w:val="en-US"/>
        </w:rPr>
        <w:lastRenderedPageBreak/>
        <w:t>Precision (Độ chính xác dương tính):</w:t>
      </w:r>
    </w:p>
    <w:p w14:paraId="66D62FCF" w14:textId="77777777" w:rsidR="00E37075" w:rsidRPr="00E37075" w:rsidRDefault="00E37075" w:rsidP="00E37075">
      <w:pPr>
        <w:numPr>
          <w:ilvl w:val="1"/>
          <w:numId w:val="63"/>
        </w:numPr>
        <w:tabs>
          <w:tab w:val="clear" w:pos="1440"/>
          <w:tab w:val="left" w:pos="360"/>
          <w:tab w:val="num" w:pos="1800"/>
        </w:tabs>
        <w:ind w:left="1800"/>
        <w:rPr>
          <w:sz w:val="26"/>
          <w:szCs w:val="26"/>
          <w:lang w:val="en-US"/>
        </w:rPr>
      </w:pPr>
      <w:r w:rsidRPr="00E37075">
        <w:rPr>
          <w:i/>
          <w:iCs/>
          <w:sz w:val="26"/>
          <w:szCs w:val="26"/>
          <w:lang w:val="en-US"/>
        </w:rPr>
        <w:t>Mục tiêu:</w:t>
      </w:r>
      <w:r w:rsidRPr="00E37075">
        <w:rPr>
          <w:sz w:val="26"/>
          <w:szCs w:val="26"/>
          <w:lang w:val="en-US"/>
        </w:rPr>
        <w:t xml:space="preserve"> Tối đa hóa Precision vào Mùa Xuân/Đông.</w:t>
      </w:r>
    </w:p>
    <w:p w14:paraId="41F4F616" w14:textId="77777777" w:rsidR="00E37075" w:rsidRPr="00E37075" w:rsidRDefault="00E37075" w:rsidP="00E37075">
      <w:pPr>
        <w:numPr>
          <w:ilvl w:val="1"/>
          <w:numId w:val="63"/>
        </w:numPr>
        <w:tabs>
          <w:tab w:val="clear" w:pos="1440"/>
          <w:tab w:val="left" w:pos="360"/>
          <w:tab w:val="num" w:pos="1800"/>
        </w:tabs>
        <w:ind w:left="1800"/>
        <w:rPr>
          <w:sz w:val="26"/>
          <w:szCs w:val="26"/>
          <w:lang w:val="en-US"/>
        </w:rPr>
      </w:pPr>
      <w:r w:rsidRPr="00E37075">
        <w:rPr>
          <w:i/>
          <w:iCs/>
          <w:sz w:val="26"/>
          <w:szCs w:val="26"/>
          <w:lang w:val="en-US"/>
        </w:rPr>
        <w:t>Lý do:</w:t>
      </w:r>
      <w:r w:rsidRPr="00E37075">
        <w:rPr>
          <w:sz w:val="26"/>
          <w:szCs w:val="26"/>
          <w:lang w:val="en-US"/>
        </w:rPr>
        <w:t xml:space="preserve"> Tránh việc hệ thống nhầm lẫn sương mù/nồm là mưa, dẫn đến quyết định hoãn tưới sai lầm gây thiếu nước cho cây.</w:t>
      </w:r>
    </w:p>
    <w:p w14:paraId="6D917452" w14:textId="77777777" w:rsidR="00E37075" w:rsidRPr="00E37075" w:rsidRDefault="00E37075" w:rsidP="00E37075">
      <w:pPr>
        <w:numPr>
          <w:ilvl w:val="0"/>
          <w:numId w:val="63"/>
        </w:numPr>
        <w:tabs>
          <w:tab w:val="clear" w:pos="720"/>
          <w:tab w:val="left" w:pos="360"/>
          <w:tab w:val="num" w:pos="1080"/>
        </w:tabs>
        <w:ind w:left="1080"/>
        <w:rPr>
          <w:sz w:val="26"/>
          <w:szCs w:val="26"/>
          <w:lang w:val="en-US"/>
        </w:rPr>
      </w:pPr>
      <w:r w:rsidRPr="00E37075">
        <w:rPr>
          <w:sz w:val="26"/>
          <w:szCs w:val="26"/>
          <w:lang w:val="en-US"/>
        </w:rPr>
        <w:t>Recall (Độ nhạy):</w:t>
      </w:r>
    </w:p>
    <w:p w14:paraId="00284ED3" w14:textId="77777777" w:rsidR="00E37075" w:rsidRPr="00E37075" w:rsidRDefault="00E37075" w:rsidP="00E37075">
      <w:pPr>
        <w:numPr>
          <w:ilvl w:val="1"/>
          <w:numId w:val="63"/>
        </w:numPr>
        <w:tabs>
          <w:tab w:val="clear" w:pos="1440"/>
          <w:tab w:val="left" w:pos="360"/>
          <w:tab w:val="num" w:pos="1800"/>
        </w:tabs>
        <w:ind w:left="1800"/>
        <w:rPr>
          <w:sz w:val="26"/>
          <w:szCs w:val="26"/>
          <w:lang w:val="en-US"/>
        </w:rPr>
      </w:pPr>
      <w:r w:rsidRPr="00E37075">
        <w:rPr>
          <w:i/>
          <w:iCs/>
          <w:sz w:val="26"/>
          <w:szCs w:val="26"/>
          <w:lang w:val="en-US"/>
        </w:rPr>
        <w:t>Mục tiêu:</w:t>
      </w:r>
      <w:r w:rsidRPr="00E37075">
        <w:rPr>
          <w:sz w:val="26"/>
          <w:szCs w:val="26"/>
          <w:lang w:val="en-US"/>
        </w:rPr>
        <w:t xml:space="preserve"> Tối đa hóa Recall vào Mùa Hè.</w:t>
      </w:r>
    </w:p>
    <w:p w14:paraId="2564B0D2" w14:textId="10B58FA0" w:rsidR="00E37075" w:rsidRPr="00E37075" w:rsidRDefault="00E37075" w:rsidP="00E37075">
      <w:pPr>
        <w:numPr>
          <w:ilvl w:val="1"/>
          <w:numId w:val="63"/>
        </w:numPr>
        <w:tabs>
          <w:tab w:val="clear" w:pos="1440"/>
          <w:tab w:val="left" w:pos="360"/>
          <w:tab w:val="num" w:pos="1800"/>
        </w:tabs>
        <w:ind w:left="1800"/>
        <w:rPr>
          <w:b/>
          <w:bCs/>
          <w:sz w:val="26"/>
          <w:szCs w:val="26"/>
          <w:lang w:val="en-US"/>
        </w:rPr>
      </w:pPr>
      <w:r w:rsidRPr="00E37075">
        <w:rPr>
          <w:i/>
          <w:iCs/>
          <w:sz w:val="26"/>
          <w:szCs w:val="26"/>
          <w:lang w:val="en-US"/>
        </w:rPr>
        <w:t>Lý do:</w:t>
      </w:r>
      <w:r w:rsidRPr="00E37075">
        <w:rPr>
          <w:sz w:val="26"/>
          <w:szCs w:val="26"/>
          <w:lang w:val="en-US"/>
        </w:rPr>
        <w:t xml:space="preserve"> Không bỏ sót các cơn mưa rào nhanh (Thunderstorm), đảm bảo tận dụng nước trời và tránh tưới chồng gây úng ngậ</w:t>
      </w:r>
      <w:r>
        <w:rPr>
          <w:sz w:val="26"/>
          <w:szCs w:val="26"/>
          <w:lang w:val="en-US"/>
        </w:rPr>
        <w:t>p.</w:t>
      </w:r>
    </w:p>
    <w:p w14:paraId="22E03CA9" w14:textId="6C2605B9" w:rsidR="00E37075" w:rsidRPr="00E37075" w:rsidRDefault="00CB2AAA" w:rsidP="00E37075">
      <w:pPr>
        <w:tabs>
          <w:tab w:val="left" w:pos="360"/>
        </w:tabs>
        <w:ind w:left="360"/>
        <w:rPr>
          <w:b/>
          <w:bCs/>
          <w:sz w:val="26"/>
          <w:szCs w:val="26"/>
          <w:lang w:val="en-US"/>
        </w:rPr>
      </w:pPr>
      <w:r>
        <w:rPr>
          <w:b/>
          <w:bCs/>
          <w:sz w:val="26"/>
          <w:szCs w:val="26"/>
          <w:lang w:val="en-US"/>
        </w:rPr>
        <w:tab/>
      </w:r>
      <w:r w:rsidR="00E37075" w:rsidRPr="00E37075">
        <w:rPr>
          <w:b/>
          <w:bCs/>
          <w:sz w:val="26"/>
          <w:szCs w:val="26"/>
          <w:lang w:val="en-US"/>
        </w:rPr>
        <w:t>2. Nhóm chỉ số Vận hành (Operational Efficiency)</w:t>
      </w:r>
    </w:p>
    <w:p w14:paraId="0F83F57E" w14:textId="77777777" w:rsidR="00E37075" w:rsidRPr="00E37075" w:rsidRDefault="00E37075" w:rsidP="00E37075">
      <w:pPr>
        <w:numPr>
          <w:ilvl w:val="0"/>
          <w:numId w:val="64"/>
        </w:numPr>
        <w:tabs>
          <w:tab w:val="clear" w:pos="720"/>
          <w:tab w:val="left" w:pos="360"/>
          <w:tab w:val="num" w:pos="1080"/>
        </w:tabs>
        <w:ind w:left="1080"/>
        <w:rPr>
          <w:sz w:val="26"/>
          <w:szCs w:val="26"/>
          <w:lang w:val="en-US"/>
        </w:rPr>
      </w:pPr>
      <w:r w:rsidRPr="00E37075">
        <w:rPr>
          <w:sz w:val="26"/>
          <w:szCs w:val="26"/>
          <w:lang w:val="en-US"/>
        </w:rPr>
        <w:t>Hiệu quả tiết kiệm: Giảm thiểu 25%-30% lượng nước tiêu thụ so với phương pháp tưới theo lịch cố định</w:t>
      </w:r>
      <w:r w:rsidRPr="00E37075">
        <w:rPr>
          <w:sz w:val="26"/>
          <w:szCs w:val="26"/>
          <w:vertAlign w:val="superscript"/>
          <w:lang w:val="en-US"/>
        </w:rPr>
        <w:t>3</w:t>
      </w:r>
      <w:r w:rsidRPr="00E37075">
        <w:rPr>
          <w:sz w:val="26"/>
          <w:szCs w:val="26"/>
          <w:lang w:val="en-US"/>
        </w:rPr>
        <w:t>.</w:t>
      </w:r>
    </w:p>
    <w:p w14:paraId="546D8AEF" w14:textId="0A6F7F27" w:rsidR="00E37075" w:rsidRPr="00E37075" w:rsidRDefault="00E37075" w:rsidP="00E37075">
      <w:pPr>
        <w:numPr>
          <w:ilvl w:val="0"/>
          <w:numId w:val="64"/>
        </w:numPr>
        <w:tabs>
          <w:tab w:val="clear" w:pos="720"/>
          <w:tab w:val="left" w:pos="360"/>
          <w:tab w:val="num" w:pos="1080"/>
        </w:tabs>
        <w:ind w:left="1080"/>
        <w:rPr>
          <w:sz w:val="26"/>
          <w:szCs w:val="26"/>
          <w:lang w:val="en-US"/>
        </w:rPr>
      </w:pPr>
      <w:r w:rsidRPr="00E37075">
        <w:rPr>
          <w:sz w:val="26"/>
          <w:szCs w:val="26"/>
          <w:lang w:val="en-US"/>
        </w:rPr>
        <w:t xml:space="preserve">Độ trễ hệ thống (Latency): Thời gian xử lý toàn trình (Từ lúc đọc Sensor </w:t>
      </w:r>
      <w:r>
        <w:rPr>
          <w:sz w:val="26"/>
          <w:szCs w:val="26"/>
          <w:lang w:val="en-US"/>
        </w:rPr>
        <w:t xml:space="preserve">--&gt; </w:t>
      </w:r>
      <w:r w:rsidRPr="00E37075">
        <w:rPr>
          <w:sz w:val="26"/>
          <w:szCs w:val="26"/>
          <w:lang w:val="en-US"/>
        </w:rPr>
        <w:t xml:space="preserve"> Gọi API </w:t>
      </w:r>
      <w:r>
        <w:rPr>
          <w:sz w:val="26"/>
          <w:szCs w:val="26"/>
          <w:lang w:val="en-US"/>
        </w:rPr>
        <w:t>--&gt;</w:t>
      </w:r>
      <w:r w:rsidRPr="00E37075">
        <w:rPr>
          <w:sz w:val="26"/>
          <w:szCs w:val="26"/>
          <w:lang w:val="en-US"/>
        </w:rPr>
        <w:t xml:space="preserve"> AI suy luận </w:t>
      </w:r>
      <w:r>
        <w:rPr>
          <w:sz w:val="26"/>
          <w:szCs w:val="26"/>
          <w:lang w:val="en-US"/>
        </w:rPr>
        <w:t>--&gt;</w:t>
      </w:r>
      <w:r w:rsidRPr="00E37075">
        <w:rPr>
          <w:sz w:val="26"/>
          <w:szCs w:val="26"/>
          <w:lang w:val="en-US"/>
        </w:rPr>
        <w:t xml:space="preserve"> Ra lệnh) nhỏ hơn 1000ms.</w:t>
      </w:r>
    </w:p>
    <w:p w14:paraId="0977DA74" w14:textId="43B52093" w:rsidR="00E37075" w:rsidRPr="00E37075" w:rsidRDefault="00E37075" w:rsidP="00E37075">
      <w:pPr>
        <w:numPr>
          <w:ilvl w:val="0"/>
          <w:numId w:val="64"/>
        </w:numPr>
        <w:tabs>
          <w:tab w:val="clear" w:pos="720"/>
          <w:tab w:val="left" w:pos="360"/>
          <w:tab w:val="num" w:pos="1080"/>
        </w:tabs>
        <w:ind w:left="1080"/>
        <w:rPr>
          <w:b/>
          <w:bCs/>
          <w:sz w:val="26"/>
          <w:szCs w:val="26"/>
          <w:lang w:val="en-US"/>
        </w:rPr>
      </w:pPr>
      <w:r w:rsidRPr="00E37075">
        <w:rPr>
          <w:sz w:val="26"/>
          <w:szCs w:val="26"/>
          <w:lang w:val="en-US"/>
        </w:rPr>
        <w:t>Tính ổn định: Hệ thống có cơ chế tự động phục hồi (Auto-recovery) và chuyển đổi chế độ thông minh khi API bị lỗi hoặc mất kết nối mạng</w:t>
      </w:r>
      <w:r>
        <w:rPr>
          <w:b/>
          <w:bCs/>
          <w:sz w:val="26"/>
          <w:szCs w:val="26"/>
          <w:lang w:val="en-US"/>
        </w:rPr>
        <w:t>.</w:t>
      </w:r>
    </w:p>
    <w:p w14:paraId="7F12BC0D" w14:textId="77777777" w:rsidR="00E57F01" w:rsidRPr="009D4AA3" w:rsidRDefault="00E57F01" w:rsidP="00E57F01">
      <w:pPr>
        <w:tabs>
          <w:tab w:val="left" w:pos="360"/>
        </w:tabs>
        <w:rPr>
          <w:b/>
          <w:bCs/>
          <w:sz w:val="26"/>
          <w:szCs w:val="26"/>
          <w:lang w:val="en-US"/>
        </w:rPr>
      </w:pPr>
    </w:p>
    <w:p w14:paraId="1DAFC6B4"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 THIẾT KẾ DỮ LIỆU VÀ GÁN NHÃN (Cập nhật xử lý tần suất cao)</w:t>
      </w:r>
    </w:p>
    <w:p w14:paraId="7B66A62D"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2.1. Lược đồ dữ liệu</w:t>
      </w:r>
    </w:p>
    <w:p w14:paraId="2C0214CB"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2.1.1. Thách thức về tần suất đa nguồn</w:t>
      </w:r>
    </w:p>
    <w:p w14:paraId="66E480BE"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Hệ thống phải xử lý sự chênh lệch lớn về tần suất cập nhật:</w:t>
      </w:r>
    </w:p>
    <w:p w14:paraId="672BE06C" w14:textId="27A52606" w:rsidR="000C508E" w:rsidRPr="000C508E" w:rsidRDefault="000C508E" w:rsidP="000C508E">
      <w:pPr>
        <w:widowControl/>
        <w:numPr>
          <w:ilvl w:val="0"/>
          <w:numId w:val="65"/>
        </w:numPr>
        <w:autoSpaceDE/>
        <w:autoSpaceDN/>
        <w:jc w:val="both"/>
        <w:textAlignment w:val="baseline"/>
        <w:rPr>
          <w:color w:val="000000"/>
          <w:sz w:val="26"/>
          <w:szCs w:val="26"/>
          <w:lang w:val="en-US"/>
        </w:rPr>
      </w:pPr>
      <w:r w:rsidRPr="000C508E">
        <w:rPr>
          <w:b/>
          <w:bCs/>
          <w:color w:val="000000"/>
          <w:sz w:val="26"/>
          <w:szCs w:val="26"/>
          <w:lang w:val="en-US"/>
        </w:rPr>
        <w:t>Sensor:</w:t>
      </w:r>
      <w:r w:rsidRPr="000C508E">
        <w:rPr>
          <w:color w:val="000000"/>
          <w:sz w:val="26"/>
          <w:szCs w:val="26"/>
          <w:lang w:val="en-US"/>
        </w:rPr>
        <w:t xml:space="preserve"> 15 giây/bản ghi </w:t>
      </w:r>
      <w:r>
        <w:rPr>
          <w:color w:val="000000"/>
          <w:sz w:val="26"/>
          <w:szCs w:val="26"/>
          <w:lang w:val="en-US"/>
        </w:rPr>
        <w:t>-&gt;</w:t>
      </w:r>
      <w:r w:rsidRPr="000C508E">
        <w:rPr>
          <w:color w:val="000000"/>
          <w:sz w:val="26"/>
          <w:szCs w:val="26"/>
          <w:lang w:val="en-US"/>
        </w:rPr>
        <w:t xml:space="preserve"> 4 bản ghi/phút </w:t>
      </w:r>
      <w:r>
        <w:rPr>
          <w:color w:val="000000"/>
          <w:sz w:val="26"/>
          <w:szCs w:val="26"/>
          <w:lang w:val="en-US"/>
        </w:rPr>
        <w:t>-&gt;</w:t>
      </w:r>
      <w:r w:rsidRPr="000C508E">
        <w:rPr>
          <w:color w:val="000000"/>
          <w:sz w:val="26"/>
          <w:szCs w:val="26"/>
          <w:lang w:val="en-US"/>
        </w:rPr>
        <w:t xml:space="preserve"> 240 bản ghi/giờ.</w:t>
      </w:r>
    </w:p>
    <w:p w14:paraId="194D828D" w14:textId="4315129F" w:rsidR="000C508E" w:rsidRPr="000C508E" w:rsidRDefault="000C508E" w:rsidP="000C508E">
      <w:pPr>
        <w:widowControl/>
        <w:numPr>
          <w:ilvl w:val="0"/>
          <w:numId w:val="65"/>
        </w:numPr>
        <w:autoSpaceDE/>
        <w:autoSpaceDN/>
        <w:jc w:val="both"/>
        <w:textAlignment w:val="baseline"/>
        <w:rPr>
          <w:color w:val="000000"/>
          <w:sz w:val="26"/>
          <w:szCs w:val="26"/>
          <w:lang w:val="en-US"/>
        </w:rPr>
      </w:pPr>
      <w:r w:rsidRPr="000C508E">
        <w:rPr>
          <w:b/>
          <w:bCs/>
          <w:color w:val="000000"/>
          <w:sz w:val="26"/>
          <w:szCs w:val="26"/>
          <w:lang w:val="en-US"/>
        </w:rPr>
        <w:t>API:</w:t>
      </w:r>
      <w:r w:rsidRPr="000C508E">
        <w:rPr>
          <w:color w:val="000000"/>
          <w:sz w:val="26"/>
          <w:szCs w:val="26"/>
          <w:lang w:val="en-US"/>
        </w:rPr>
        <w:t xml:space="preserve"> 30 phút/bản ghi </w:t>
      </w:r>
      <w:r>
        <w:rPr>
          <w:color w:val="000000"/>
          <w:sz w:val="26"/>
          <w:szCs w:val="26"/>
          <w:lang w:val="en-US"/>
        </w:rPr>
        <w:t>-&gt;</w:t>
      </w:r>
      <w:r w:rsidRPr="000C508E">
        <w:rPr>
          <w:color w:val="000000"/>
          <w:sz w:val="26"/>
          <w:szCs w:val="26"/>
          <w:lang w:val="en-US"/>
        </w:rPr>
        <w:t xml:space="preserve"> 2 bản ghi/giờ.</w:t>
      </w:r>
    </w:p>
    <w:p w14:paraId="4D96239A" w14:textId="1F624475" w:rsidR="000C508E" w:rsidRPr="000C508E" w:rsidRDefault="000C508E" w:rsidP="000C508E">
      <w:pPr>
        <w:widowControl/>
        <w:autoSpaceDE/>
        <w:autoSpaceDN/>
        <w:jc w:val="both"/>
        <w:textAlignment w:val="baseline"/>
        <w:rPr>
          <w:color w:val="000000"/>
          <w:sz w:val="26"/>
          <w:szCs w:val="26"/>
          <w:lang w:val="en-US"/>
        </w:rPr>
      </w:pPr>
      <w:r>
        <w:rPr>
          <w:color w:val="000000"/>
          <w:sz w:val="26"/>
          <w:szCs w:val="26"/>
          <w:lang w:val="en-US"/>
        </w:rPr>
        <w:t>=&gt;</w:t>
      </w:r>
      <w:r w:rsidRPr="000C508E">
        <w:rPr>
          <w:color w:val="000000"/>
          <w:sz w:val="26"/>
          <w:szCs w:val="26"/>
          <w:lang w:val="en-US"/>
        </w:rPr>
        <w:t xml:space="preserve"> </w:t>
      </w:r>
      <w:r w:rsidRPr="000C508E">
        <w:rPr>
          <w:b/>
          <w:bCs/>
          <w:color w:val="000000"/>
          <w:sz w:val="26"/>
          <w:szCs w:val="26"/>
          <w:lang w:val="en-US"/>
        </w:rPr>
        <w:t>Tỷ lệ:</w:t>
      </w:r>
      <w:r w:rsidRPr="000C508E">
        <w:rPr>
          <w:color w:val="000000"/>
          <w:sz w:val="26"/>
          <w:szCs w:val="26"/>
          <w:lang w:val="en-US"/>
        </w:rPr>
        <w:t xml:space="preserve"> 1 bản ghi API sẽ được dùng chung cho khoảng 120 bản ghi Sensor liên tiếp.</w:t>
      </w:r>
    </w:p>
    <w:p w14:paraId="13E0B69F"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2.1.2. Chiến lược Đồng bộ hóa (Synchronization)</w:t>
      </w:r>
    </w:p>
    <w:p w14:paraId="2ECAA5EA"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 xml:space="preserve">Hệ thống sử dụng phương pháp </w:t>
      </w:r>
      <w:r w:rsidRPr="000C508E">
        <w:rPr>
          <w:b/>
          <w:bCs/>
          <w:color w:val="000000"/>
          <w:sz w:val="26"/>
          <w:szCs w:val="26"/>
          <w:lang w:val="en-US"/>
        </w:rPr>
        <w:t>Upsampling (Lấy mẫu lên)</w:t>
      </w:r>
      <w:r w:rsidRPr="000C508E">
        <w:rPr>
          <w:color w:val="000000"/>
          <w:sz w:val="26"/>
          <w:szCs w:val="26"/>
          <w:lang w:val="en-US"/>
        </w:rPr>
        <w:t xml:space="preserve"> cho dữ liệu API:</w:t>
      </w:r>
    </w:p>
    <w:p w14:paraId="2F4BC5AB" w14:textId="77777777" w:rsidR="000C508E" w:rsidRPr="000C508E" w:rsidRDefault="000C508E" w:rsidP="000C508E">
      <w:pPr>
        <w:widowControl/>
        <w:numPr>
          <w:ilvl w:val="0"/>
          <w:numId w:val="66"/>
        </w:numPr>
        <w:autoSpaceDE/>
        <w:autoSpaceDN/>
        <w:jc w:val="both"/>
        <w:textAlignment w:val="baseline"/>
        <w:rPr>
          <w:color w:val="000000"/>
          <w:sz w:val="26"/>
          <w:szCs w:val="26"/>
          <w:lang w:val="en-US"/>
        </w:rPr>
      </w:pPr>
      <w:r w:rsidRPr="000C508E">
        <w:rPr>
          <w:color w:val="000000"/>
          <w:sz w:val="26"/>
          <w:szCs w:val="26"/>
          <w:lang w:val="en-US"/>
        </w:rPr>
        <w:t>Khi ESP32 gửi gói tin lúc 10:00:15, hệ thống truy xuất bản ghi API gần nhất (ví dụ lúc 10:00:00) và ghép vào vector đặc trưng.</w:t>
      </w:r>
    </w:p>
    <w:p w14:paraId="08EB0BCA" w14:textId="41026E51" w:rsidR="000C508E" w:rsidRDefault="000C508E" w:rsidP="000C508E">
      <w:pPr>
        <w:widowControl/>
        <w:numPr>
          <w:ilvl w:val="0"/>
          <w:numId w:val="66"/>
        </w:numPr>
        <w:autoSpaceDE/>
        <w:autoSpaceDN/>
        <w:jc w:val="both"/>
        <w:textAlignment w:val="baseline"/>
        <w:rPr>
          <w:color w:val="000000"/>
          <w:sz w:val="26"/>
          <w:szCs w:val="26"/>
          <w:lang w:val="en-US"/>
        </w:rPr>
      </w:pPr>
      <w:r w:rsidRPr="000C508E">
        <w:rPr>
          <w:color w:val="000000"/>
          <w:sz w:val="26"/>
          <w:szCs w:val="26"/>
          <w:lang w:val="en-US"/>
        </w:rPr>
        <w:t>Vector đầu vào tại mỗi bước 15s:</w:t>
      </w:r>
    </w:p>
    <w:p w14:paraId="77655D3C" w14:textId="72A4F369"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drawing>
          <wp:inline distT="0" distB="0" distL="0" distR="0" wp14:anchorId="3D1AE959" wp14:editId="4C76CBE1">
            <wp:extent cx="5696745" cy="781159"/>
            <wp:effectExtent l="0" t="0" r="0" b="0"/>
            <wp:docPr id="170406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60853" name=""/>
                    <pic:cNvPicPr/>
                  </pic:nvPicPr>
                  <pic:blipFill>
                    <a:blip r:embed="rId23"/>
                    <a:stretch>
                      <a:fillRect/>
                    </a:stretch>
                  </pic:blipFill>
                  <pic:spPr>
                    <a:xfrm>
                      <a:off x="0" y="0"/>
                      <a:ext cx="5696745" cy="781159"/>
                    </a:xfrm>
                    <a:prstGeom prst="rect">
                      <a:avLst/>
                    </a:prstGeom>
                  </pic:spPr>
                </pic:pic>
              </a:graphicData>
            </a:graphic>
          </wp:inline>
        </w:drawing>
      </w:r>
    </w:p>
    <w:p w14:paraId="3C2FEF9E" w14:textId="5D13230D"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2.2. Kỹ thuật Feature Engineering</w:t>
      </w:r>
    </w:p>
    <w:p w14:paraId="160852D3"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 xml:space="preserve">Với dữ liệu 15s, rủi ro lớn nhất là </w:t>
      </w:r>
      <w:r w:rsidRPr="000C508E">
        <w:rPr>
          <w:b/>
          <w:bCs/>
          <w:color w:val="000000"/>
          <w:sz w:val="26"/>
          <w:szCs w:val="26"/>
          <w:lang w:val="en-US"/>
        </w:rPr>
        <w:t>Nhiễu (Noise)</w:t>
      </w:r>
      <w:r w:rsidRPr="000C508E">
        <w:rPr>
          <w:color w:val="000000"/>
          <w:sz w:val="26"/>
          <w:szCs w:val="26"/>
          <w:lang w:val="en-US"/>
        </w:rPr>
        <w:t>. Ví dụ: Cảm biến độ ẩm đất có thể nhảy từ 60% lên 61% rồi về 59% trong 30s do nhiễu điện. Nếu đưa trực tiếp vào AI, kết quả sẽ không ổn định.</w:t>
      </w:r>
    </w:p>
    <w:p w14:paraId="585E14A2"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 xml:space="preserve">Nhóm áp dụng kỹ thuật </w:t>
      </w:r>
      <w:r w:rsidRPr="000C508E">
        <w:rPr>
          <w:b/>
          <w:bCs/>
          <w:color w:val="000000"/>
          <w:sz w:val="26"/>
          <w:szCs w:val="26"/>
          <w:lang w:val="en-US"/>
        </w:rPr>
        <w:t>Cửa sổ trượt (Rolling Window)</w:t>
      </w:r>
      <w:r w:rsidRPr="000C508E">
        <w:rPr>
          <w:color w:val="000000"/>
          <w:sz w:val="26"/>
          <w:szCs w:val="26"/>
          <w:lang w:val="en-US"/>
        </w:rPr>
        <w:t xml:space="preserve"> để làm mượt dữ liệu trước khi đưa vào mô hình:</w:t>
      </w:r>
    </w:p>
    <w:p w14:paraId="2C4A7C98"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A. Làm mượt tín hiệu (Signal Smoothing)</w:t>
      </w:r>
    </w:p>
    <w:p w14:paraId="409AA2B8"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Thay vì dùng giá trị tức thời, hệ thống tính trung bình trượt:</w:t>
      </w:r>
    </w:p>
    <w:p w14:paraId="07613BF9" w14:textId="77777777" w:rsidR="000C508E" w:rsidRDefault="000C508E" w:rsidP="000C508E">
      <w:pPr>
        <w:widowControl/>
        <w:numPr>
          <w:ilvl w:val="0"/>
          <w:numId w:val="67"/>
        </w:numPr>
        <w:autoSpaceDE/>
        <w:autoSpaceDN/>
        <w:jc w:val="both"/>
        <w:textAlignment w:val="baseline"/>
        <w:rPr>
          <w:color w:val="000000"/>
          <w:sz w:val="26"/>
          <w:szCs w:val="26"/>
          <w:lang w:val="en-US"/>
        </w:rPr>
      </w:pPr>
      <w:r w:rsidRPr="000C508E">
        <w:rPr>
          <w:color w:val="000000"/>
          <w:sz w:val="26"/>
          <w:szCs w:val="26"/>
          <w:lang w:val="en-US"/>
        </w:rPr>
        <w:t>soil_moist_smooth: Trung bình của 20 mẫu gần nhất (tương đương 5 phút).</w:t>
      </w:r>
    </w:p>
    <w:p w14:paraId="78650668" w14:textId="1C0A9CDD"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lastRenderedPageBreak/>
        <w:drawing>
          <wp:inline distT="0" distB="0" distL="0" distR="0" wp14:anchorId="5E307E0F" wp14:editId="0560F300">
            <wp:extent cx="5410955" cy="1514686"/>
            <wp:effectExtent l="0" t="0" r="0" b="9525"/>
            <wp:docPr id="163524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48597" name=""/>
                    <pic:cNvPicPr/>
                  </pic:nvPicPr>
                  <pic:blipFill>
                    <a:blip r:embed="rId24"/>
                    <a:stretch>
                      <a:fillRect/>
                    </a:stretch>
                  </pic:blipFill>
                  <pic:spPr>
                    <a:xfrm>
                      <a:off x="0" y="0"/>
                      <a:ext cx="5410955" cy="1514686"/>
                    </a:xfrm>
                    <a:prstGeom prst="rect">
                      <a:avLst/>
                    </a:prstGeom>
                  </pic:spPr>
                </pic:pic>
              </a:graphicData>
            </a:graphic>
          </wp:inline>
        </w:drawing>
      </w:r>
    </w:p>
    <w:p w14:paraId="00A018EA" w14:textId="77777777" w:rsidR="000C508E" w:rsidRPr="000C508E" w:rsidRDefault="000C508E" w:rsidP="000C508E">
      <w:pPr>
        <w:widowControl/>
        <w:numPr>
          <w:ilvl w:val="0"/>
          <w:numId w:val="67"/>
        </w:numPr>
        <w:autoSpaceDE/>
        <w:autoSpaceDN/>
        <w:jc w:val="both"/>
        <w:textAlignment w:val="baseline"/>
        <w:rPr>
          <w:color w:val="000000"/>
          <w:sz w:val="26"/>
          <w:szCs w:val="26"/>
          <w:lang w:val="en-US"/>
        </w:rPr>
      </w:pPr>
      <w:r w:rsidRPr="000C508E">
        <w:rPr>
          <w:color w:val="000000"/>
          <w:sz w:val="26"/>
          <w:szCs w:val="26"/>
          <w:lang w:val="en-US"/>
        </w:rPr>
        <w:t>Mục đích: Loại bỏ các gai nhiễu (spikes), giúp AI ra quyết định dựa trên xu hướng thực tế của đất.</w:t>
      </w:r>
    </w:p>
    <w:p w14:paraId="18E88806"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B. Đặc trưng Xu hướng Áp suất (Pressure Trend)</w:t>
      </w:r>
    </w:p>
    <w:p w14:paraId="2BB71ECE" w14:textId="04E7CD60"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Với tần suất 15s, việc tính toán đạo hàm áp suất (Delta P) trở nên rất chính xác:</w:t>
      </w:r>
    </w:p>
    <w:p w14:paraId="2B2594E6" w14:textId="77777777" w:rsidR="000C508E" w:rsidRPr="000C508E" w:rsidRDefault="000C508E" w:rsidP="000C508E">
      <w:pPr>
        <w:widowControl/>
        <w:numPr>
          <w:ilvl w:val="0"/>
          <w:numId w:val="68"/>
        </w:numPr>
        <w:autoSpaceDE/>
        <w:autoSpaceDN/>
        <w:jc w:val="both"/>
        <w:textAlignment w:val="baseline"/>
        <w:rPr>
          <w:color w:val="000000"/>
          <w:sz w:val="26"/>
          <w:szCs w:val="26"/>
          <w:lang w:val="en-US"/>
        </w:rPr>
      </w:pPr>
      <w:r w:rsidRPr="000C508E">
        <w:rPr>
          <w:color w:val="000000"/>
          <w:sz w:val="26"/>
          <w:szCs w:val="26"/>
          <w:lang w:val="en-US"/>
        </w:rPr>
        <w:t>pressure_slope_1h: Độ dốc của đường biểu diễn áp suất trong 1 giờ qua (sử dụng 240 điểm dữ liệu quá khứ).</w:t>
      </w:r>
    </w:p>
    <w:p w14:paraId="5BCE0565" w14:textId="53785F18" w:rsidR="000C508E" w:rsidRPr="000C508E" w:rsidRDefault="000C508E" w:rsidP="000C508E">
      <w:pPr>
        <w:widowControl/>
        <w:numPr>
          <w:ilvl w:val="0"/>
          <w:numId w:val="68"/>
        </w:numPr>
        <w:autoSpaceDE/>
        <w:autoSpaceDN/>
        <w:jc w:val="both"/>
        <w:textAlignment w:val="baseline"/>
        <w:rPr>
          <w:color w:val="000000"/>
          <w:sz w:val="26"/>
          <w:szCs w:val="26"/>
          <w:lang w:val="en-US"/>
        </w:rPr>
      </w:pPr>
      <w:r w:rsidRPr="000C508E">
        <w:rPr>
          <w:color w:val="000000"/>
          <w:sz w:val="26"/>
          <w:szCs w:val="26"/>
          <w:lang w:val="en-US"/>
        </w:rPr>
        <w:t xml:space="preserve">Nếu đường xu hướng này dốc xuống mạnh (Gradient âm lớn) </w:t>
      </w:r>
      <w:r>
        <w:rPr>
          <w:color w:val="000000"/>
          <w:sz w:val="26"/>
          <w:szCs w:val="26"/>
          <w:lang w:val="en-US"/>
        </w:rPr>
        <w:t>-&gt;</w:t>
      </w:r>
      <w:r w:rsidRPr="000C508E">
        <w:rPr>
          <w:color w:val="000000"/>
          <w:sz w:val="26"/>
          <w:szCs w:val="26"/>
          <w:lang w:val="en-US"/>
        </w:rPr>
        <w:t xml:space="preserve"> Cảnh báo mưa dông tức thì.</w:t>
      </w:r>
    </w:p>
    <w:p w14:paraId="09B1E0FA"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C. Đặc trưng biến thiên nhanh (Rapid Change Detection)</w:t>
      </w:r>
    </w:p>
    <w:p w14:paraId="08109A8F" w14:textId="77777777" w:rsidR="000C508E" w:rsidRPr="000C508E" w:rsidRDefault="000C508E" w:rsidP="000C508E">
      <w:pPr>
        <w:widowControl/>
        <w:numPr>
          <w:ilvl w:val="0"/>
          <w:numId w:val="69"/>
        </w:numPr>
        <w:autoSpaceDE/>
        <w:autoSpaceDN/>
        <w:jc w:val="both"/>
        <w:textAlignment w:val="baseline"/>
        <w:rPr>
          <w:color w:val="000000"/>
          <w:sz w:val="26"/>
          <w:szCs w:val="26"/>
          <w:lang w:val="en-US"/>
        </w:rPr>
      </w:pPr>
      <w:r w:rsidRPr="000C508E">
        <w:rPr>
          <w:color w:val="000000"/>
          <w:sz w:val="26"/>
          <w:szCs w:val="26"/>
          <w:lang w:val="en-US"/>
        </w:rPr>
        <w:t>temp_drop_15min: Độ sụt giảm nhiệt độ trong 15 phút (60 điểm dữ liệu).</w:t>
      </w:r>
    </w:p>
    <w:p w14:paraId="00061B39" w14:textId="77777777" w:rsidR="000C508E" w:rsidRPr="000C508E" w:rsidRDefault="000C508E" w:rsidP="000C508E">
      <w:pPr>
        <w:widowControl/>
        <w:numPr>
          <w:ilvl w:val="1"/>
          <w:numId w:val="69"/>
        </w:numPr>
        <w:autoSpaceDE/>
        <w:autoSpaceDN/>
        <w:jc w:val="both"/>
        <w:textAlignment w:val="baseline"/>
        <w:rPr>
          <w:color w:val="000000"/>
          <w:sz w:val="26"/>
          <w:szCs w:val="26"/>
          <w:lang w:val="en-US"/>
        </w:rPr>
      </w:pPr>
      <w:r w:rsidRPr="000C508E">
        <w:rPr>
          <w:color w:val="000000"/>
          <w:sz w:val="26"/>
          <w:szCs w:val="26"/>
          <w:lang w:val="en-US"/>
        </w:rPr>
        <w:t>Nhiệt độ giảm &gt; 3°C trong 15 phút là dấu hiệu của "Front lạnh" hoặc cơn dông mùa hè đang ập đến.</w:t>
      </w:r>
    </w:p>
    <w:p w14:paraId="054F00D3" w14:textId="77777777" w:rsidR="000C508E" w:rsidRPr="000C508E" w:rsidRDefault="000C508E" w:rsidP="000C508E">
      <w:pPr>
        <w:widowControl/>
        <w:autoSpaceDE/>
        <w:autoSpaceDN/>
        <w:jc w:val="both"/>
        <w:textAlignment w:val="baseline"/>
        <w:rPr>
          <w:b/>
          <w:bCs/>
          <w:color w:val="000000"/>
          <w:sz w:val="26"/>
          <w:szCs w:val="26"/>
          <w:lang w:val="en-US"/>
        </w:rPr>
      </w:pPr>
      <w:r w:rsidRPr="000C508E">
        <w:rPr>
          <w:b/>
          <w:bCs/>
          <w:color w:val="000000"/>
          <w:sz w:val="26"/>
          <w:szCs w:val="26"/>
          <w:lang w:val="en-US"/>
        </w:rPr>
        <w:t>2.3. Quy tắc Gán nhãn (Labeling) cho dữ liệu huấn luyện</w:t>
      </w:r>
    </w:p>
    <w:p w14:paraId="42DF4B16" w14:textId="77777777" w:rsidR="000C508E" w:rsidRPr="000C508E" w:rsidRDefault="000C508E" w:rsidP="000C508E">
      <w:pPr>
        <w:widowControl/>
        <w:autoSpaceDE/>
        <w:autoSpaceDN/>
        <w:jc w:val="both"/>
        <w:textAlignment w:val="baseline"/>
        <w:rPr>
          <w:color w:val="000000"/>
          <w:sz w:val="26"/>
          <w:szCs w:val="26"/>
          <w:lang w:val="en-US"/>
        </w:rPr>
      </w:pPr>
      <w:r w:rsidRPr="000C508E">
        <w:rPr>
          <w:color w:val="000000"/>
          <w:sz w:val="26"/>
          <w:szCs w:val="26"/>
          <w:lang w:val="en-US"/>
        </w:rPr>
        <w:t>Do huấn luyện trên dữ liệu lịch sử (thường là theo giờ), ta cần mapping lại với tần suất 15s:</w:t>
      </w:r>
    </w:p>
    <w:p w14:paraId="0B50677A" w14:textId="77777777" w:rsidR="000C508E" w:rsidRPr="000C508E" w:rsidRDefault="000C508E" w:rsidP="000C508E">
      <w:pPr>
        <w:widowControl/>
        <w:numPr>
          <w:ilvl w:val="0"/>
          <w:numId w:val="70"/>
        </w:numPr>
        <w:autoSpaceDE/>
        <w:autoSpaceDN/>
        <w:jc w:val="both"/>
        <w:textAlignment w:val="baseline"/>
        <w:rPr>
          <w:color w:val="000000"/>
          <w:sz w:val="26"/>
          <w:szCs w:val="26"/>
          <w:lang w:val="en-US"/>
        </w:rPr>
      </w:pPr>
      <w:r w:rsidRPr="000C508E">
        <w:rPr>
          <w:b/>
          <w:bCs/>
          <w:color w:val="000000"/>
          <w:sz w:val="26"/>
          <w:szCs w:val="26"/>
          <w:lang w:val="en-US"/>
        </w:rPr>
        <w:t>Dữ liệu Train (Lịch sử):</w:t>
      </w:r>
      <w:r w:rsidRPr="000C508E">
        <w:rPr>
          <w:color w:val="000000"/>
          <w:sz w:val="26"/>
          <w:szCs w:val="26"/>
          <w:lang w:val="en-US"/>
        </w:rPr>
        <w:t xml:space="preserve"> Được nội suy (Interpolate) từ 1 giờ xuống 15 giây để khớp với định dạng đầu vào của mô hình.</w:t>
      </w:r>
    </w:p>
    <w:p w14:paraId="269E647A" w14:textId="22EB2607" w:rsidR="000C508E" w:rsidRPr="000C508E" w:rsidRDefault="000C508E" w:rsidP="000C508E">
      <w:pPr>
        <w:widowControl/>
        <w:numPr>
          <w:ilvl w:val="0"/>
          <w:numId w:val="70"/>
        </w:numPr>
        <w:autoSpaceDE/>
        <w:autoSpaceDN/>
        <w:jc w:val="both"/>
        <w:textAlignment w:val="baseline"/>
        <w:rPr>
          <w:color w:val="000000"/>
          <w:sz w:val="26"/>
          <w:szCs w:val="26"/>
          <w:lang w:val="en-US"/>
        </w:rPr>
      </w:pPr>
      <w:r w:rsidRPr="000C508E">
        <w:rPr>
          <w:b/>
          <w:bCs/>
          <w:color w:val="000000"/>
          <w:sz w:val="26"/>
          <w:szCs w:val="26"/>
          <w:lang w:val="en-US"/>
        </w:rPr>
        <w:t>Nhãn Mưa (Y):</w:t>
      </w:r>
    </w:p>
    <w:p w14:paraId="258155CB" w14:textId="64D50219" w:rsidR="000C508E" w:rsidRPr="000C508E" w:rsidRDefault="000C508E" w:rsidP="000C508E">
      <w:pPr>
        <w:widowControl/>
        <w:numPr>
          <w:ilvl w:val="1"/>
          <w:numId w:val="70"/>
        </w:numPr>
        <w:autoSpaceDE/>
        <w:autoSpaceDN/>
        <w:jc w:val="both"/>
        <w:textAlignment w:val="baseline"/>
        <w:rPr>
          <w:color w:val="000000"/>
          <w:sz w:val="26"/>
          <w:szCs w:val="26"/>
          <w:lang w:val="en-US"/>
        </w:rPr>
      </w:pPr>
      <w:r w:rsidRPr="000C508E">
        <w:rPr>
          <w:color w:val="000000"/>
          <w:sz w:val="26"/>
          <w:szCs w:val="26"/>
          <w:lang w:val="en-US"/>
        </w:rPr>
        <w:t xml:space="preserve">Nếu trong dữ liệu lịch sử ghi nhận khung giờ 10:00 - 11:00 có mưa </w:t>
      </w:r>
      <w:r>
        <w:rPr>
          <w:color w:val="000000"/>
          <w:sz w:val="26"/>
          <w:szCs w:val="26"/>
          <w:lang w:val="en-US"/>
        </w:rPr>
        <w:t>-&gt;</w:t>
      </w:r>
      <w:r w:rsidRPr="000C508E">
        <w:rPr>
          <w:color w:val="000000"/>
          <w:sz w:val="26"/>
          <w:szCs w:val="26"/>
          <w:lang w:val="en-US"/>
        </w:rPr>
        <w:t xml:space="preserve"> Toàn bộ 240 bản ghi (15s/bản ghi) trong khung giờ đó sẽ được gán nhãn Rain = 1</w:t>
      </w:r>
    </w:p>
    <w:p w14:paraId="4995A408" w14:textId="77777777" w:rsidR="004213FF" w:rsidRPr="009D4AA3" w:rsidRDefault="004213FF" w:rsidP="004213FF">
      <w:pPr>
        <w:widowControl/>
        <w:autoSpaceDE/>
        <w:autoSpaceDN/>
        <w:jc w:val="both"/>
        <w:textAlignment w:val="baseline"/>
        <w:rPr>
          <w:color w:val="000000"/>
          <w:sz w:val="26"/>
          <w:szCs w:val="26"/>
          <w:lang w:val="en-US"/>
        </w:rPr>
      </w:pPr>
    </w:p>
    <w:p w14:paraId="3748A888" w14:textId="77777777" w:rsidR="000C508E" w:rsidRPr="000C508E" w:rsidRDefault="000C508E" w:rsidP="000C508E">
      <w:pPr>
        <w:tabs>
          <w:tab w:val="left" w:pos="1710"/>
        </w:tabs>
        <w:rPr>
          <w:b/>
          <w:bCs/>
          <w:sz w:val="26"/>
          <w:szCs w:val="26"/>
          <w:lang w:val="en-US"/>
        </w:rPr>
      </w:pPr>
      <w:r w:rsidRPr="000C508E">
        <w:rPr>
          <w:b/>
          <w:bCs/>
          <w:sz w:val="26"/>
          <w:szCs w:val="26"/>
          <w:lang w:val="en-US"/>
        </w:rPr>
        <w:t>3. Thiết kế đặc trưng (Feature Engineering)</w:t>
      </w:r>
    </w:p>
    <w:p w14:paraId="79764411" w14:textId="77777777" w:rsidR="000C508E" w:rsidRPr="000C508E" w:rsidRDefault="000C508E" w:rsidP="000C508E">
      <w:pPr>
        <w:tabs>
          <w:tab w:val="left" w:pos="1710"/>
        </w:tabs>
        <w:rPr>
          <w:sz w:val="26"/>
          <w:szCs w:val="26"/>
          <w:lang w:val="en-US"/>
        </w:rPr>
      </w:pPr>
      <w:r w:rsidRPr="000C508E">
        <w:rPr>
          <w:sz w:val="26"/>
          <w:szCs w:val="26"/>
          <w:lang w:val="en-US"/>
        </w:rPr>
        <w:t>Dữ liệu thô thu thập từ cảm biến (tần suất 15 giây) và API (tần suất 30 phút) chưa thể sử dụng trực tiếp cho mô hình AI do sự chênh lệch về thang đo và nhiễu tín hiệu. Nhóm phát triển đã thiết kế bộ trích xuất đặc trưng (Feature Extractor) để chuyển đổi dữ liệu thô thành các chỉ báo khí tượng có ý nghĩa vật lý.</w:t>
      </w:r>
    </w:p>
    <w:p w14:paraId="491E3823" w14:textId="77777777" w:rsidR="000C508E" w:rsidRPr="000C508E" w:rsidRDefault="000C508E" w:rsidP="000C508E">
      <w:pPr>
        <w:tabs>
          <w:tab w:val="left" w:pos="1710"/>
        </w:tabs>
        <w:rPr>
          <w:sz w:val="26"/>
          <w:szCs w:val="26"/>
          <w:lang w:val="en-US"/>
        </w:rPr>
      </w:pPr>
      <w:r w:rsidRPr="000C508E">
        <w:rPr>
          <w:sz w:val="26"/>
          <w:szCs w:val="26"/>
          <w:lang w:val="en-US"/>
        </w:rPr>
        <w:t>3.1. Nguyên lý xử lý dữ liệu tần suất cao (High-Frequency Processing)</w:t>
      </w:r>
    </w:p>
    <w:p w14:paraId="275C6936" w14:textId="3D12BC8D" w:rsidR="000C508E" w:rsidRPr="000C508E" w:rsidRDefault="000C508E" w:rsidP="000C508E">
      <w:pPr>
        <w:tabs>
          <w:tab w:val="left" w:pos="1710"/>
        </w:tabs>
        <w:rPr>
          <w:sz w:val="26"/>
          <w:szCs w:val="26"/>
          <w:lang w:val="en-US"/>
        </w:rPr>
      </w:pPr>
      <w:r w:rsidRPr="000C508E">
        <w:rPr>
          <w:sz w:val="26"/>
          <w:szCs w:val="26"/>
          <w:lang w:val="en-US"/>
        </w:rPr>
        <w:t>Với tần suất lấy mẫu Delta t = 15s, hệ thống có khả năng nắm bắt được đạo hàm (tốc độ thay đổi) của các thông số môi trường. Đây là lợi thế lớn so với các hệ thống lấy mẫu thưa (5-10 phút).</w:t>
      </w:r>
    </w:p>
    <w:p w14:paraId="1F3D15EF" w14:textId="77777777" w:rsidR="000C508E" w:rsidRPr="000C508E" w:rsidRDefault="000C508E" w:rsidP="000C508E">
      <w:pPr>
        <w:tabs>
          <w:tab w:val="left" w:pos="1710"/>
        </w:tabs>
        <w:rPr>
          <w:sz w:val="26"/>
          <w:szCs w:val="26"/>
          <w:lang w:val="en-US"/>
        </w:rPr>
      </w:pPr>
      <w:r w:rsidRPr="000C508E">
        <w:rPr>
          <w:sz w:val="26"/>
          <w:szCs w:val="26"/>
          <w:lang w:val="en-US"/>
        </w:rPr>
        <w:t>Hệ thống áp dụng cửa sổ trượt (Rolling Window) để tính toán các đặc trưng xu hướng:</w:t>
      </w:r>
    </w:p>
    <w:p w14:paraId="057F3916" w14:textId="7A035E23" w:rsidR="000C508E" w:rsidRPr="000C508E" w:rsidRDefault="000C508E" w:rsidP="000C508E">
      <w:pPr>
        <w:numPr>
          <w:ilvl w:val="0"/>
          <w:numId w:val="71"/>
        </w:numPr>
        <w:tabs>
          <w:tab w:val="left" w:pos="1710"/>
        </w:tabs>
        <w:rPr>
          <w:sz w:val="26"/>
          <w:szCs w:val="26"/>
          <w:lang w:val="en-US"/>
        </w:rPr>
      </w:pPr>
      <w:r w:rsidRPr="000C508E">
        <w:rPr>
          <w:sz w:val="26"/>
          <w:szCs w:val="26"/>
          <w:lang w:val="en-US"/>
        </w:rPr>
        <w:t>Cửa sổ ngắn (W_short = 15m): 60 mẫu dữ liệu. Dùng để phát hiện biến động tức thời (gió giật, giảm nhiệt nhanh).</w:t>
      </w:r>
    </w:p>
    <w:p w14:paraId="7CBDAA80" w14:textId="57EBE20B" w:rsidR="000C508E" w:rsidRPr="000C508E" w:rsidRDefault="000C508E" w:rsidP="000C508E">
      <w:pPr>
        <w:numPr>
          <w:ilvl w:val="0"/>
          <w:numId w:val="71"/>
        </w:numPr>
        <w:tabs>
          <w:tab w:val="left" w:pos="1710"/>
        </w:tabs>
        <w:rPr>
          <w:sz w:val="26"/>
          <w:szCs w:val="26"/>
          <w:lang w:val="en-US"/>
        </w:rPr>
      </w:pPr>
      <w:r w:rsidRPr="000C508E">
        <w:rPr>
          <w:sz w:val="26"/>
          <w:szCs w:val="26"/>
          <w:lang w:val="en-US"/>
        </w:rPr>
        <w:t>Cửa sổ dài (W_long = 1h): 240 mẫu dữ liệu. Dùng để xác định xu hướng bền vững (áp suất giảm báo bão).</w:t>
      </w:r>
    </w:p>
    <w:p w14:paraId="1342E278" w14:textId="77777777" w:rsidR="000C508E" w:rsidRPr="000C508E" w:rsidRDefault="000C508E" w:rsidP="000C508E">
      <w:pPr>
        <w:tabs>
          <w:tab w:val="left" w:pos="1710"/>
        </w:tabs>
        <w:rPr>
          <w:sz w:val="26"/>
          <w:szCs w:val="26"/>
          <w:lang w:val="en-US"/>
        </w:rPr>
      </w:pPr>
      <w:r w:rsidRPr="000C508E">
        <w:rPr>
          <w:sz w:val="26"/>
          <w:szCs w:val="26"/>
          <w:lang w:val="en-US"/>
        </w:rPr>
        <w:t>3.2. Nhóm đặc trưng Xu hướng Cảm biến (Sensor Trend Features)</w:t>
      </w:r>
    </w:p>
    <w:p w14:paraId="07F6D3B7" w14:textId="77777777" w:rsidR="000C508E" w:rsidRPr="000C508E" w:rsidRDefault="000C508E" w:rsidP="000C508E">
      <w:pPr>
        <w:tabs>
          <w:tab w:val="left" w:pos="1710"/>
        </w:tabs>
        <w:rPr>
          <w:sz w:val="26"/>
          <w:szCs w:val="26"/>
          <w:lang w:val="en-US"/>
        </w:rPr>
      </w:pPr>
      <w:r w:rsidRPr="000C508E">
        <w:rPr>
          <w:sz w:val="26"/>
          <w:szCs w:val="26"/>
          <w:lang w:val="en-US"/>
        </w:rPr>
        <w:t>Đây là nhóm đặc trưng quan trọng nhất để AI tự động phát hiện mưa rào cục bộ (Local Thunderstorm) mà API có thể bỏ sót.</w:t>
      </w:r>
    </w:p>
    <w:p w14:paraId="2324B6D9" w14:textId="77777777" w:rsidR="000C508E" w:rsidRPr="000C508E" w:rsidRDefault="000C508E" w:rsidP="000C508E">
      <w:pPr>
        <w:tabs>
          <w:tab w:val="left" w:pos="1710"/>
        </w:tabs>
        <w:rPr>
          <w:sz w:val="26"/>
          <w:szCs w:val="26"/>
          <w:lang w:val="en-US"/>
        </w:rPr>
      </w:pPr>
      <w:r w:rsidRPr="000C508E">
        <w:rPr>
          <w:sz w:val="26"/>
          <w:szCs w:val="26"/>
          <w:lang w:val="en-US"/>
        </w:rPr>
        <w:t>A. Độ dốc Áp suất (pressure_slope_1h)</w:t>
      </w:r>
    </w:p>
    <w:p w14:paraId="5287727B" w14:textId="77777777" w:rsidR="000C508E" w:rsidRPr="000C508E" w:rsidRDefault="000C508E" w:rsidP="000C508E">
      <w:pPr>
        <w:tabs>
          <w:tab w:val="left" w:pos="1710"/>
        </w:tabs>
        <w:rPr>
          <w:sz w:val="26"/>
          <w:szCs w:val="26"/>
          <w:lang w:val="en-US"/>
        </w:rPr>
      </w:pPr>
      <w:r w:rsidRPr="000C508E">
        <w:rPr>
          <w:sz w:val="26"/>
          <w:szCs w:val="26"/>
          <w:lang w:val="en-US"/>
        </w:rPr>
        <w:lastRenderedPageBreak/>
        <w:t>Sự thay đổi áp suất là chỉ báo độc lập và tin cậy nhất của thời tiết xấu.</w:t>
      </w:r>
    </w:p>
    <w:p w14:paraId="313FB5BF" w14:textId="77777777" w:rsidR="000C508E" w:rsidRPr="000C508E" w:rsidRDefault="000C508E" w:rsidP="000C508E">
      <w:pPr>
        <w:numPr>
          <w:ilvl w:val="0"/>
          <w:numId w:val="72"/>
        </w:numPr>
        <w:tabs>
          <w:tab w:val="left" w:pos="1710"/>
        </w:tabs>
        <w:rPr>
          <w:sz w:val="26"/>
          <w:szCs w:val="26"/>
          <w:lang w:val="en-US"/>
        </w:rPr>
      </w:pPr>
      <w:r w:rsidRPr="000C508E">
        <w:rPr>
          <w:sz w:val="26"/>
          <w:szCs w:val="26"/>
          <w:lang w:val="en-US"/>
        </w:rPr>
        <w:t>Công thức: Tính hệ số góc (Slope) của đường hồi quy tuyến tính trên 240 điểm dữ liệu áp suất gần nhất (1 giờ).</w:t>
      </w:r>
    </w:p>
    <w:p w14:paraId="742C2ACA" w14:textId="77777777" w:rsidR="000C508E" w:rsidRPr="000C508E" w:rsidRDefault="000C508E" w:rsidP="000C508E">
      <w:pPr>
        <w:numPr>
          <w:ilvl w:val="0"/>
          <w:numId w:val="72"/>
        </w:numPr>
        <w:tabs>
          <w:tab w:val="left" w:pos="1710"/>
        </w:tabs>
        <w:rPr>
          <w:sz w:val="26"/>
          <w:szCs w:val="26"/>
          <w:lang w:val="en-US"/>
        </w:rPr>
      </w:pPr>
      <w:r w:rsidRPr="000C508E">
        <w:rPr>
          <w:sz w:val="26"/>
          <w:szCs w:val="26"/>
          <w:lang w:val="en-US"/>
        </w:rPr>
        <w:t>Ý nghĩa vật lý:</w:t>
      </w:r>
    </w:p>
    <w:p w14:paraId="5D726F62" w14:textId="2AAE482E" w:rsidR="000C508E" w:rsidRPr="000C508E" w:rsidRDefault="000C508E" w:rsidP="000C508E">
      <w:pPr>
        <w:numPr>
          <w:ilvl w:val="1"/>
          <w:numId w:val="72"/>
        </w:numPr>
        <w:tabs>
          <w:tab w:val="left" w:pos="1710"/>
        </w:tabs>
        <w:rPr>
          <w:sz w:val="26"/>
          <w:szCs w:val="26"/>
          <w:lang w:val="en-US"/>
        </w:rPr>
      </w:pPr>
      <w:r w:rsidRPr="000C508E">
        <w:rPr>
          <w:sz w:val="26"/>
          <w:szCs w:val="26"/>
          <w:lang w:val="en-US"/>
        </w:rPr>
        <w:t xml:space="preserve">slope &lt; -1.0 hPa/h: Cảnh báo áp suất tụt nhanh </w:t>
      </w:r>
      <w:r w:rsidR="002A1424">
        <w:rPr>
          <w:sz w:val="26"/>
          <w:szCs w:val="26"/>
          <w:lang w:val="en-US"/>
        </w:rPr>
        <w:t>-&gt;</w:t>
      </w:r>
      <w:r w:rsidRPr="000C508E">
        <w:rPr>
          <w:sz w:val="26"/>
          <w:szCs w:val="26"/>
          <w:lang w:val="en-US"/>
        </w:rPr>
        <w:t xml:space="preserve"> Dấu hiệu mưa dông/gió giật.</w:t>
      </w:r>
    </w:p>
    <w:p w14:paraId="0A27E0F1" w14:textId="0240BCA4" w:rsidR="000C508E" w:rsidRPr="000C508E" w:rsidRDefault="000C508E" w:rsidP="000C508E">
      <w:pPr>
        <w:numPr>
          <w:ilvl w:val="1"/>
          <w:numId w:val="72"/>
        </w:numPr>
        <w:tabs>
          <w:tab w:val="left" w:pos="1710"/>
        </w:tabs>
        <w:rPr>
          <w:sz w:val="26"/>
          <w:szCs w:val="26"/>
          <w:lang w:val="en-US"/>
        </w:rPr>
      </w:pPr>
      <w:r w:rsidRPr="000C508E">
        <w:rPr>
          <w:sz w:val="26"/>
          <w:szCs w:val="26"/>
          <w:lang w:val="en-US"/>
        </w:rPr>
        <w:t xml:space="preserve">slope </w:t>
      </w:r>
      <w:r w:rsidR="00970C16" w:rsidRPr="00970C16">
        <w:rPr>
          <w:sz w:val="26"/>
          <w:szCs w:val="26"/>
          <w:lang w:val="en-US"/>
        </w:rPr>
        <w:t>xấp xỉ</w:t>
      </w:r>
      <w:r w:rsidRPr="000C508E">
        <w:rPr>
          <w:sz w:val="26"/>
          <w:szCs w:val="26"/>
          <w:lang w:val="en-US"/>
        </w:rPr>
        <w:t xml:space="preserve"> 0: Thời tiết ổn định (Dù độ ẩm có thể cao do Nồm).</w:t>
      </w:r>
    </w:p>
    <w:p w14:paraId="36ED24F7" w14:textId="77777777" w:rsidR="000C508E" w:rsidRPr="000C508E" w:rsidRDefault="000C508E" w:rsidP="000C508E">
      <w:pPr>
        <w:tabs>
          <w:tab w:val="left" w:pos="1710"/>
        </w:tabs>
        <w:rPr>
          <w:sz w:val="26"/>
          <w:szCs w:val="26"/>
          <w:lang w:val="en-US"/>
        </w:rPr>
      </w:pPr>
      <w:r w:rsidRPr="000C508E">
        <w:rPr>
          <w:sz w:val="26"/>
          <w:szCs w:val="26"/>
          <w:lang w:val="en-US"/>
        </w:rPr>
        <w:t>B. Tốc độ biến thiên Nhiệt - Ẩm (temp_velocity, rh_velocity)</w:t>
      </w:r>
    </w:p>
    <w:p w14:paraId="42AFE009" w14:textId="2A5A040A" w:rsidR="000C508E" w:rsidRPr="000C508E" w:rsidRDefault="000C508E" w:rsidP="000C508E">
      <w:pPr>
        <w:numPr>
          <w:ilvl w:val="0"/>
          <w:numId w:val="73"/>
        </w:numPr>
        <w:tabs>
          <w:tab w:val="left" w:pos="1710"/>
        </w:tabs>
        <w:rPr>
          <w:sz w:val="26"/>
          <w:szCs w:val="26"/>
          <w:lang w:val="en-US"/>
        </w:rPr>
      </w:pPr>
      <w:r w:rsidRPr="000C508E">
        <w:rPr>
          <w:sz w:val="26"/>
          <w:szCs w:val="26"/>
          <w:lang w:val="en-US"/>
        </w:rPr>
        <w:t>Công thức: Delta T = T_t - T_</w:t>
      </w:r>
      <w:r w:rsidR="00970C16" w:rsidRPr="00970C16">
        <w:rPr>
          <w:sz w:val="26"/>
          <w:szCs w:val="26"/>
          <w:lang w:val="en-US"/>
        </w:rPr>
        <w:t>(</w:t>
      </w:r>
      <w:r w:rsidRPr="000C508E">
        <w:rPr>
          <w:sz w:val="26"/>
          <w:szCs w:val="26"/>
          <w:lang w:val="en-US"/>
        </w:rPr>
        <w:t>t-15min</w:t>
      </w:r>
      <w:r w:rsidR="00970C16" w:rsidRPr="00970C16">
        <w:rPr>
          <w:sz w:val="26"/>
          <w:szCs w:val="26"/>
          <w:lang w:val="en-US"/>
        </w:rPr>
        <w:t>)</w:t>
      </w:r>
    </w:p>
    <w:p w14:paraId="70329DF8" w14:textId="77777777" w:rsidR="000C508E" w:rsidRPr="000C508E" w:rsidRDefault="000C508E" w:rsidP="000C508E">
      <w:pPr>
        <w:numPr>
          <w:ilvl w:val="0"/>
          <w:numId w:val="73"/>
        </w:numPr>
        <w:tabs>
          <w:tab w:val="left" w:pos="1710"/>
        </w:tabs>
        <w:rPr>
          <w:sz w:val="26"/>
          <w:szCs w:val="26"/>
          <w:lang w:val="en-US"/>
        </w:rPr>
      </w:pPr>
      <w:r w:rsidRPr="000C508E">
        <w:rPr>
          <w:sz w:val="26"/>
          <w:szCs w:val="26"/>
          <w:lang w:val="en-US"/>
        </w:rPr>
        <w:t>Ý nghĩa vật lý: Trước các cơn mưa rào mùa Hè (Summer Squall), nhiệt độ thường giảm đột ngột (do gió lạnh tràn về) và độ ẩm tăng vọt trong thời gian ngắn. Dữ liệu 15s cho phép phát hiện "cú rơi" nhiệt độ này ngay khi nó vừa bắt đầu.</w:t>
      </w:r>
    </w:p>
    <w:p w14:paraId="60E33817" w14:textId="77777777" w:rsidR="000C508E" w:rsidRPr="000C508E" w:rsidRDefault="000C508E" w:rsidP="000C508E">
      <w:pPr>
        <w:tabs>
          <w:tab w:val="left" w:pos="1710"/>
        </w:tabs>
        <w:rPr>
          <w:sz w:val="26"/>
          <w:szCs w:val="26"/>
          <w:lang w:val="en-US"/>
        </w:rPr>
      </w:pPr>
      <w:r w:rsidRPr="000C508E">
        <w:rPr>
          <w:sz w:val="26"/>
          <w:szCs w:val="26"/>
          <w:lang w:val="en-US"/>
        </w:rPr>
        <w:t>C. Độ ổn định của Đất (soil_stability_index)</w:t>
      </w:r>
    </w:p>
    <w:p w14:paraId="07EBB415" w14:textId="77777777" w:rsidR="000C508E" w:rsidRPr="000C508E" w:rsidRDefault="000C508E" w:rsidP="000C508E">
      <w:pPr>
        <w:numPr>
          <w:ilvl w:val="0"/>
          <w:numId w:val="74"/>
        </w:numPr>
        <w:tabs>
          <w:tab w:val="left" w:pos="1710"/>
        </w:tabs>
        <w:rPr>
          <w:sz w:val="26"/>
          <w:szCs w:val="26"/>
          <w:lang w:val="en-US"/>
        </w:rPr>
      </w:pPr>
      <w:r w:rsidRPr="000C508E">
        <w:rPr>
          <w:sz w:val="26"/>
          <w:szCs w:val="26"/>
          <w:lang w:val="en-US"/>
        </w:rPr>
        <w:t>Công thức: Phương sai (Variance) của độ ẩm đất trong cửa sổ 5 phút.</w:t>
      </w:r>
    </w:p>
    <w:p w14:paraId="7868486A" w14:textId="77777777" w:rsidR="000C508E" w:rsidRPr="000C508E" w:rsidRDefault="000C508E" w:rsidP="000C508E">
      <w:pPr>
        <w:numPr>
          <w:ilvl w:val="0"/>
          <w:numId w:val="74"/>
        </w:numPr>
        <w:tabs>
          <w:tab w:val="left" w:pos="1710"/>
        </w:tabs>
        <w:rPr>
          <w:sz w:val="26"/>
          <w:szCs w:val="26"/>
          <w:lang w:val="en-US"/>
        </w:rPr>
      </w:pPr>
      <w:r w:rsidRPr="000C508E">
        <w:rPr>
          <w:sz w:val="26"/>
          <w:szCs w:val="26"/>
          <w:lang w:val="en-US"/>
        </w:rPr>
        <w:t>Ý nghĩa: Giúp loại bỏ nhiễu. Nếu độ ẩm đất biến thiên quá nhanh (Variance cao) mà không có lệnh tưới hay mưa, hệ thống coi đó là nhiễu cảm biến và loại bỏ.</w:t>
      </w:r>
    </w:p>
    <w:p w14:paraId="53AF12F4" w14:textId="77777777" w:rsidR="000C508E" w:rsidRPr="000C508E" w:rsidRDefault="000C508E" w:rsidP="000C508E">
      <w:pPr>
        <w:tabs>
          <w:tab w:val="left" w:pos="1710"/>
        </w:tabs>
        <w:rPr>
          <w:sz w:val="26"/>
          <w:szCs w:val="26"/>
          <w:lang w:val="en-US"/>
        </w:rPr>
      </w:pPr>
      <w:r w:rsidRPr="000C508E">
        <w:rPr>
          <w:sz w:val="26"/>
          <w:szCs w:val="26"/>
          <w:lang w:val="en-US"/>
        </w:rPr>
        <w:t>3.3. Nhóm đặc trưng Hợp nhất (Fusion Features)</w:t>
      </w:r>
    </w:p>
    <w:p w14:paraId="7E76EBA2" w14:textId="77777777" w:rsidR="000C508E" w:rsidRPr="000C508E" w:rsidRDefault="000C508E" w:rsidP="000C508E">
      <w:pPr>
        <w:tabs>
          <w:tab w:val="left" w:pos="1710"/>
        </w:tabs>
        <w:rPr>
          <w:sz w:val="26"/>
          <w:szCs w:val="26"/>
          <w:lang w:val="en-US"/>
        </w:rPr>
      </w:pPr>
      <w:r w:rsidRPr="000C508E">
        <w:rPr>
          <w:sz w:val="26"/>
          <w:szCs w:val="26"/>
          <w:lang w:val="en-US"/>
        </w:rPr>
        <w:t>Nhóm đặc trưng này giúp AI so sánh giữa "Dự báo" (API) và "Thực tế" (Sensor) để đánh giá độ tin cậy.</w:t>
      </w:r>
    </w:p>
    <w:p w14:paraId="333AB39E" w14:textId="77777777" w:rsidR="000C508E" w:rsidRPr="000C508E" w:rsidRDefault="000C508E" w:rsidP="000C508E">
      <w:pPr>
        <w:tabs>
          <w:tab w:val="left" w:pos="1710"/>
        </w:tabs>
        <w:rPr>
          <w:sz w:val="26"/>
          <w:szCs w:val="26"/>
          <w:lang w:val="en-US"/>
        </w:rPr>
      </w:pPr>
      <w:r w:rsidRPr="000C508E">
        <w:rPr>
          <w:sz w:val="26"/>
          <w:szCs w:val="26"/>
          <w:lang w:val="en-US"/>
        </w:rPr>
        <w:t>A. Độ lệch chuẩn hóa API-Sensor (bias_temp, bias_rh)</w:t>
      </w:r>
    </w:p>
    <w:p w14:paraId="6E098159" w14:textId="768A7046" w:rsidR="000C508E" w:rsidRPr="00970C16" w:rsidRDefault="000C508E" w:rsidP="000C508E">
      <w:pPr>
        <w:numPr>
          <w:ilvl w:val="0"/>
          <w:numId w:val="75"/>
        </w:numPr>
        <w:tabs>
          <w:tab w:val="left" w:pos="1710"/>
        </w:tabs>
        <w:rPr>
          <w:sz w:val="26"/>
          <w:szCs w:val="26"/>
          <w:lang w:val="en-US"/>
        </w:rPr>
      </w:pPr>
      <w:r w:rsidRPr="000C508E">
        <w:rPr>
          <w:sz w:val="26"/>
          <w:szCs w:val="26"/>
          <w:lang w:val="en-US"/>
        </w:rPr>
        <w:t xml:space="preserve">Công thức: </w:t>
      </w:r>
    </w:p>
    <w:p w14:paraId="0B90C9EE" w14:textId="1167027C" w:rsidR="00970C16" w:rsidRPr="000C508E" w:rsidRDefault="00970C16" w:rsidP="00970C16">
      <w:pPr>
        <w:tabs>
          <w:tab w:val="left" w:pos="1710"/>
        </w:tabs>
        <w:rPr>
          <w:sz w:val="26"/>
          <w:szCs w:val="26"/>
          <w:lang w:val="en-US"/>
        </w:rPr>
      </w:pPr>
      <w:r w:rsidRPr="00970C16">
        <w:rPr>
          <w:sz w:val="26"/>
          <w:szCs w:val="26"/>
          <w:lang w:val="en-US"/>
        </w:rPr>
        <w:drawing>
          <wp:inline distT="0" distB="0" distL="0" distR="0" wp14:anchorId="37D706B8" wp14:editId="3D2E58CB">
            <wp:extent cx="4439744" cy="581011"/>
            <wp:effectExtent l="0" t="0" r="0" b="0"/>
            <wp:docPr id="1933861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61330" name=""/>
                    <pic:cNvPicPr/>
                  </pic:nvPicPr>
                  <pic:blipFill>
                    <a:blip r:embed="rId25"/>
                    <a:stretch>
                      <a:fillRect/>
                    </a:stretch>
                  </pic:blipFill>
                  <pic:spPr>
                    <a:xfrm>
                      <a:off x="0" y="0"/>
                      <a:ext cx="4468973" cy="584836"/>
                    </a:xfrm>
                    <a:prstGeom prst="rect">
                      <a:avLst/>
                    </a:prstGeom>
                  </pic:spPr>
                </pic:pic>
              </a:graphicData>
            </a:graphic>
          </wp:inline>
        </w:drawing>
      </w:r>
    </w:p>
    <w:p w14:paraId="7DB42213" w14:textId="77777777" w:rsidR="000C508E" w:rsidRPr="000C508E" w:rsidRDefault="000C508E" w:rsidP="000C508E">
      <w:pPr>
        <w:numPr>
          <w:ilvl w:val="0"/>
          <w:numId w:val="75"/>
        </w:numPr>
        <w:tabs>
          <w:tab w:val="left" w:pos="1710"/>
        </w:tabs>
        <w:rPr>
          <w:sz w:val="26"/>
          <w:szCs w:val="26"/>
          <w:lang w:val="en-US"/>
        </w:rPr>
      </w:pPr>
      <w:r w:rsidRPr="000C508E">
        <w:rPr>
          <w:sz w:val="26"/>
          <w:szCs w:val="26"/>
          <w:lang w:val="en-US"/>
        </w:rPr>
        <w:t>Ý nghĩa:</w:t>
      </w:r>
    </w:p>
    <w:p w14:paraId="028C1EBA" w14:textId="5A151AAC" w:rsidR="000C508E" w:rsidRPr="000C508E" w:rsidRDefault="000C508E" w:rsidP="000C508E">
      <w:pPr>
        <w:numPr>
          <w:ilvl w:val="1"/>
          <w:numId w:val="75"/>
        </w:numPr>
        <w:tabs>
          <w:tab w:val="left" w:pos="1710"/>
        </w:tabs>
        <w:rPr>
          <w:sz w:val="26"/>
          <w:szCs w:val="26"/>
          <w:lang w:val="en-US"/>
        </w:rPr>
      </w:pPr>
      <w:r w:rsidRPr="000C508E">
        <w:rPr>
          <w:sz w:val="26"/>
          <w:szCs w:val="26"/>
          <w:lang w:val="en-US"/>
        </w:rPr>
        <w:t xml:space="preserve">Nếu Bias nhỏ: API đang dự báo đúng vi khí hậu </w:t>
      </w:r>
      <w:r w:rsidR="00970C16" w:rsidRPr="00970C16">
        <w:rPr>
          <w:sz w:val="26"/>
          <w:szCs w:val="26"/>
          <w:lang w:val="en-US"/>
        </w:rPr>
        <w:t>-&gt;</w:t>
      </w:r>
      <w:r w:rsidRPr="000C508E">
        <w:rPr>
          <w:sz w:val="26"/>
          <w:szCs w:val="26"/>
          <w:lang w:val="en-US"/>
        </w:rPr>
        <w:t xml:space="preserve"> Tăng trọng số tin cậy vào api_rain_prob.</w:t>
      </w:r>
    </w:p>
    <w:p w14:paraId="548387BB" w14:textId="4C5DEAEA" w:rsidR="000C508E" w:rsidRPr="000C508E" w:rsidRDefault="000C508E" w:rsidP="000C508E">
      <w:pPr>
        <w:numPr>
          <w:ilvl w:val="1"/>
          <w:numId w:val="75"/>
        </w:numPr>
        <w:tabs>
          <w:tab w:val="left" w:pos="1710"/>
        </w:tabs>
        <w:rPr>
          <w:sz w:val="26"/>
          <w:szCs w:val="26"/>
          <w:lang w:val="en-US"/>
        </w:rPr>
      </w:pPr>
      <w:r w:rsidRPr="000C508E">
        <w:rPr>
          <w:sz w:val="26"/>
          <w:szCs w:val="26"/>
          <w:lang w:val="en-US"/>
        </w:rPr>
        <w:t xml:space="preserve">Nếu Bias lớn (VD: API báo 30°C, Sensor báo 35°C): Có hiện tượng đảo nhiệt đô thị hoặc sai số địa lý </w:t>
      </w:r>
      <w:r w:rsidR="00970C16" w:rsidRPr="00970C16">
        <w:rPr>
          <w:sz w:val="26"/>
          <w:szCs w:val="26"/>
          <w:lang w:val="en-US"/>
        </w:rPr>
        <w:t>-&gt;</w:t>
      </w:r>
      <w:r w:rsidRPr="000C508E">
        <w:rPr>
          <w:sz w:val="26"/>
          <w:szCs w:val="26"/>
          <w:lang w:val="en-US"/>
        </w:rPr>
        <w:t xml:space="preserve"> Giảm trọng số API, ưu tiên dữ liệu Sensor.</w:t>
      </w:r>
    </w:p>
    <w:p w14:paraId="54FAF9AF" w14:textId="7B48A18F" w:rsidR="000C508E" w:rsidRPr="000C508E" w:rsidRDefault="000C508E" w:rsidP="000C508E">
      <w:pPr>
        <w:tabs>
          <w:tab w:val="left" w:pos="1710"/>
        </w:tabs>
        <w:rPr>
          <w:sz w:val="26"/>
          <w:szCs w:val="26"/>
          <w:lang w:val="en-US"/>
        </w:rPr>
      </w:pPr>
      <w:r w:rsidRPr="000C508E">
        <w:rPr>
          <w:sz w:val="26"/>
          <w:szCs w:val="26"/>
          <w:lang w:val="en-US"/>
        </w:rPr>
        <w:t>B. Chỉ số Nồm ẩm (nom_index)</w:t>
      </w:r>
    </w:p>
    <w:p w14:paraId="3B499CDF" w14:textId="77777777" w:rsidR="000C508E" w:rsidRPr="000C508E" w:rsidRDefault="000C508E" w:rsidP="000C508E">
      <w:pPr>
        <w:tabs>
          <w:tab w:val="left" w:pos="1710"/>
        </w:tabs>
        <w:rPr>
          <w:sz w:val="26"/>
          <w:szCs w:val="26"/>
          <w:lang w:val="en-US"/>
        </w:rPr>
      </w:pPr>
      <w:r w:rsidRPr="000C508E">
        <w:rPr>
          <w:sz w:val="26"/>
          <w:szCs w:val="26"/>
          <w:lang w:val="en-US"/>
        </w:rPr>
        <w:t>Để giải quyết bài toán sương mù/nồm ẩm (độ ẩm cao nhưng không phải mưa), hệ thống tính toán Điểm sương (Dew Point) từ nhiệt độ và độ ẩm sensor.</w:t>
      </w:r>
    </w:p>
    <w:p w14:paraId="1213D8E0" w14:textId="263992CC" w:rsidR="000C508E" w:rsidRPr="000C508E" w:rsidRDefault="000C508E" w:rsidP="000C508E">
      <w:pPr>
        <w:numPr>
          <w:ilvl w:val="0"/>
          <w:numId w:val="76"/>
        </w:numPr>
        <w:tabs>
          <w:tab w:val="left" w:pos="1710"/>
        </w:tabs>
        <w:rPr>
          <w:sz w:val="26"/>
          <w:szCs w:val="26"/>
          <w:lang w:val="en-US"/>
        </w:rPr>
      </w:pPr>
      <w:r w:rsidRPr="000C508E">
        <w:rPr>
          <w:sz w:val="26"/>
          <w:szCs w:val="26"/>
          <w:lang w:val="en-US"/>
        </w:rPr>
        <w:t>Công thức: Sử dụng xấp xỉ Magnus để tính T_dew (Dew Point).</w:t>
      </w:r>
    </w:p>
    <w:p w14:paraId="562AF9EF" w14:textId="2D7DD31F" w:rsidR="00970C16" w:rsidRDefault="00970C16" w:rsidP="00970C16">
      <w:pPr>
        <w:tabs>
          <w:tab w:val="left" w:pos="1710"/>
        </w:tabs>
        <w:ind w:left="360"/>
        <w:rPr>
          <w:sz w:val="26"/>
          <w:szCs w:val="26"/>
          <w:lang w:val="en-US"/>
        </w:rPr>
      </w:pPr>
      <w:r w:rsidRPr="00970C16">
        <w:rPr>
          <w:sz w:val="26"/>
          <w:szCs w:val="26"/>
          <w:lang w:val="en-US"/>
        </w:rPr>
        <w:drawing>
          <wp:inline distT="0" distB="0" distL="0" distR="0" wp14:anchorId="4F19267A" wp14:editId="12E5E479">
            <wp:extent cx="3362794" cy="1066949"/>
            <wp:effectExtent l="0" t="0" r="0" b="0"/>
            <wp:docPr id="189407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8717" name=""/>
                    <pic:cNvPicPr/>
                  </pic:nvPicPr>
                  <pic:blipFill>
                    <a:blip r:embed="rId26"/>
                    <a:stretch>
                      <a:fillRect/>
                    </a:stretch>
                  </pic:blipFill>
                  <pic:spPr>
                    <a:xfrm>
                      <a:off x="0" y="0"/>
                      <a:ext cx="3362794" cy="1066949"/>
                    </a:xfrm>
                    <a:prstGeom prst="rect">
                      <a:avLst/>
                    </a:prstGeom>
                  </pic:spPr>
                </pic:pic>
              </a:graphicData>
            </a:graphic>
          </wp:inline>
        </w:drawing>
      </w:r>
    </w:p>
    <w:p w14:paraId="5CEF3D06" w14:textId="073D4FCC" w:rsidR="000C508E" w:rsidRPr="000C508E" w:rsidRDefault="000C508E" w:rsidP="000C508E">
      <w:pPr>
        <w:numPr>
          <w:ilvl w:val="0"/>
          <w:numId w:val="76"/>
        </w:numPr>
        <w:tabs>
          <w:tab w:val="left" w:pos="1710"/>
        </w:tabs>
        <w:rPr>
          <w:sz w:val="26"/>
          <w:szCs w:val="26"/>
          <w:lang w:val="en-US"/>
        </w:rPr>
      </w:pPr>
      <w:r w:rsidRPr="000C508E">
        <w:rPr>
          <w:sz w:val="26"/>
          <w:szCs w:val="26"/>
          <w:lang w:val="en-US"/>
        </w:rPr>
        <w:t>Quy tắc:</w:t>
      </w:r>
    </w:p>
    <w:p w14:paraId="6104FEF9" w14:textId="3593B961" w:rsidR="000C508E" w:rsidRPr="000C508E" w:rsidRDefault="000C508E" w:rsidP="000C508E">
      <w:pPr>
        <w:numPr>
          <w:ilvl w:val="1"/>
          <w:numId w:val="76"/>
        </w:numPr>
        <w:tabs>
          <w:tab w:val="left" w:pos="1710"/>
        </w:tabs>
        <w:rPr>
          <w:sz w:val="26"/>
          <w:szCs w:val="26"/>
          <w:lang w:val="en-US"/>
        </w:rPr>
      </w:pPr>
      <w:r w:rsidRPr="000C508E">
        <w:rPr>
          <w:sz w:val="26"/>
          <w:szCs w:val="26"/>
          <w:lang w:val="en-US"/>
        </w:rPr>
        <w:t>Nếu Diff_de</w:t>
      </w:r>
      <w:r w:rsidR="00970C16">
        <w:rPr>
          <w:sz w:val="26"/>
          <w:szCs w:val="26"/>
          <w:lang w:val="en-US"/>
        </w:rPr>
        <w:t>w</w:t>
      </w:r>
      <w:r w:rsidRPr="000C508E">
        <w:rPr>
          <w:sz w:val="26"/>
          <w:szCs w:val="26"/>
          <w:lang w:val="en-US"/>
        </w:rPr>
        <w:t xml:space="preserve"> </w:t>
      </w:r>
      <w:r w:rsidR="00970C16">
        <w:rPr>
          <w:sz w:val="26"/>
          <w:szCs w:val="26"/>
          <w:lang w:val="en-US"/>
        </w:rPr>
        <w:t>xấp xỉ</w:t>
      </w:r>
      <w:r w:rsidRPr="000C508E">
        <w:rPr>
          <w:sz w:val="26"/>
          <w:szCs w:val="26"/>
          <w:lang w:val="en-US"/>
        </w:rPr>
        <w:t xml:space="preserve"> 0 (Không khí bão hòa) </w:t>
      </w:r>
      <w:r w:rsidR="00970C16">
        <w:rPr>
          <w:sz w:val="26"/>
          <w:szCs w:val="26"/>
          <w:lang w:val="en-US"/>
        </w:rPr>
        <w:t>và</w:t>
      </w:r>
      <w:r w:rsidRPr="000C508E">
        <w:rPr>
          <w:sz w:val="26"/>
          <w:szCs w:val="26"/>
          <w:lang w:val="en-US"/>
        </w:rPr>
        <w:t xml:space="preserve"> pressure_slope </w:t>
      </w:r>
      <w:r w:rsidR="00970C16">
        <w:rPr>
          <w:sz w:val="26"/>
          <w:szCs w:val="26"/>
          <w:lang w:val="en-US"/>
        </w:rPr>
        <w:t xml:space="preserve">xấp xỉ 0 </w:t>
      </w:r>
      <w:r w:rsidRPr="000C508E">
        <w:rPr>
          <w:sz w:val="26"/>
          <w:szCs w:val="26"/>
          <w:lang w:val="en-US"/>
        </w:rPr>
        <w:t xml:space="preserve">(Áp suất ổn định) </w:t>
      </w:r>
      <w:r w:rsidR="00970C16">
        <w:rPr>
          <w:sz w:val="26"/>
          <w:szCs w:val="26"/>
          <w:lang w:val="en-US"/>
        </w:rPr>
        <w:t>-&gt;</w:t>
      </w:r>
      <w:r w:rsidRPr="000C508E">
        <w:rPr>
          <w:sz w:val="26"/>
          <w:szCs w:val="26"/>
          <w:lang w:val="en-US"/>
        </w:rPr>
        <w:t xml:space="preserve"> Khả năng cao là Sương mù/Nồm.</w:t>
      </w:r>
    </w:p>
    <w:p w14:paraId="17B67099" w14:textId="2BFDB39A" w:rsidR="000C508E" w:rsidRPr="000C508E" w:rsidRDefault="000C508E" w:rsidP="000C508E">
      <w:pPr>
        <w:numPr>
          <w:ilvl w:val="1"/>
          <w:numId w:val="76"/>
        </w:numPr>
        <w:tabs>
          <w:tab w:val="left" w:pos="1710"/>
        </w:tabs>
        <w:rPr>
          <w:sz w:val="26"/>
          <w:szCs w:val="26"/>
          <w:lang w:val="en-US"/>
        </w:rPr>
      </w:pPr>
      <w:r w:rsidRPr="000C508E">
        <w:rPr>
          <w:sz w:val="26"/>
          <w:szCs w:val="26"/>
          <w:lang w:val="en-US"/>
        </w:rPr>
        <w:t xml:space="preserve">Nếu Diff_dew </w:t>
      </w:r>
      <w:r w:rsidR="00970C16">
        <w:rPr>
          <w:sz w:val="26"/>
          <w:szCs w:val="26"/>
          <w:lang w:val="en-US"/>
        </w:rPr>
        <w:t>xấp xỉ 0</w:t>
      </w:r>
      <w:r w:rsidRPr="000C508E">
        <w:rPr>
          <w:sz w:val="26"/>
          <w:szCs w:val="26"/>
          <w:lang w:val="en-US"/>
        </w:rPr>
        <w:t xml:space="preserve"> </w:t>
      </w:r>
      <w:r w:rsidR="00970C16">
        <w:rPr>
          <w:sz w:val="26"/>
          <w:szCs w:val="26"/>
          <w:lang w:val="en-US"/>
        </w:rPr>
        <w:t>và</w:t>
      </w:r>
      <w:r w:rsidRPr="000C508E">
        <w:rPr>
          <w:sz w:val="26"/>
          <w:szCs w:val="26"/>
          <w:lang w:val="en-US"/>
        </w:rPr>
        <w:t xml:space="preserve"> pressure_slope &lt; 0 </w:t>
      </w:r>
      <w:r w:rsidR="00970C16">
        <w:rPr>
          <w:sz w:val="26"/>
          <w:szCs w:val="26"/>
          <w:lang w:val="en-US"/>
        </w:rPr>
        <w:t>-&gt;</w:t>
      </w:r>
      <w:r w:rsidRPr="000C508E">
        <w:rPr>
          <w:sz w:val="26"/>
          <w:szCs w:val="26"/>
          <w:lang w:val="en-US"/>
        </w:rPr>
        <w:t xml:space="preserve"> Khả năng cao là Mưa.</w:t>
      </w:r>
    </w:p>
    <w:p w14:paraId="4D0A64C3" w14:textId="77777777" w:rsidR="000C508E" w:rsidRPr="000C508E" w:rsidRDefault="000C508E" w:rsidP="000C508E">
      <w:pPr>
        <w:tabs>
          <w:tab w:val="left" w:pos="1710"/>
        </w:tabs>
        <w:rPr>
          <w:sz w:val="26"/>
          <w:szCs w:val="26"/>
          <w:lang w:val="en-US"/>
        </w:rPr>
      </w:pPr>
      <w:r w:rsidRPr="000C508E">
        <w:rPr>
          <w:sz w:val="26"/>
          <w:szCs w:val="26"/>
          <w:lang w:val="en-US"/>
        </w:rPr>
        <w:t>3.4. Nhóm đặc trưng Mùa vụ (Temporal &amp; Seasonal Features)</w:t>
      </w:r>
    </w:p>
    <w:p w14:paraId="22C87C1C" w14:textId="77777777" w:rsidR="000C508E" w:rsidRPr="000C508E" w:rsidRDefault="000C508E" w:rsidP="000C508E">
      <w:pPr>
        <w:tabs>
          <w:tab w:val="left" w:pos="1710"/>
        </w:tabs>
        <w:rPr>
          <w:sz w:val="26"/>
          <w:szCs w:val="26"/>
          <w:lang w:val="en-US"/>
        </w:rPr>
      </w:pPr>
      <w:r w:rsidRPr="000C508E">
        <w:rPr>
          <w:sz w:val="26"/>
          <w:szCs w:val="26"/>
          <w:lang w:val="en-US"/>
        </w:rPr>
        <w:t>Dữ liệu thời gian được mã hóa để mô hình học được tính chu kỳ của khí hậu 4 mùa.</w:t>
      </w:r>
    </w:p>
    <w:p w14:paraId="004E0DE6" w14:textId="77777777" w:rsidR="000C508E" w:rsidRPr="000C508E" w:rsidRDefault="000C508E" w:rsidP="000C508E">
      <w:pPr>
        <w:tabs>
          <w:tab w:val="left" w:pos="1710"/>
        </w:tabs>
        <w:rPr>
          <w:sz w:val="26"/>
          <w:szCs w:val="26"/>
          <w:lang w:val="en-US"/>
        </w:rPr>
      </w:pPr>
      <w:r w:rsidRPr="000C508E">
        <w:rPr>
          <w:sz w:val="26"/>
          <w:szCs w:val="26"/>
          <w:lang w:val="en-US"/>
        </w:rPr>
        <w:t>A. Mã hóa chu kỳ (Cyclical Encoding)</w:t>
      </w:r>
    </w:p>
    <w:p w14:paraId="4D77EE38" w14:textId="77777777" w:rsidR="000C508E" w:rsidRPr="000C508E" w:rsidRDefault="000C508E" w:rsidP="000C508E">
      <w:pPr>
        <w:tabs>
          <w:tab w:val="left" w:pos="1710"/>
        </w:tabs>
        <w:rPr>
          <w:sz w:val="26"/>
          <w:szCs w:val="26"/>
          <w:lang w:val="en-US"/>
        </w:rPr>
      </w:pPr>
      <w:r w:rsidRPr="000C508E">
        <w:rPr>
          <w:sz w:val="26"/>
          <w:szCs w:val="26"/>
          <w:lang w:val="en-US"/>
        </w:rPr>
        <w:lastRenderedPageBreak/>
        <w:t>Thay vì dùng số nguyên (1-12, 0-23), hệ thống chuyển đổi sang dạng tọa độ cực:</w:t>
      </w:r>
    </w:p>
    <w:p w14:paraId="0CFAC6FF" w14:textId="0C40AFD5" w:rsidR="000C508E" w:rsidRPr="000C508E" w:rsidRDefault="000C508E" w:rsidP="000C508E">
      <w:pPr>
        <w:numPr>
          <w:ilvl w:val="0"/>
          <w:numId w:val="77"/>
        </w:numPr>
        <w:tabs>
          <w:tab w:val="left" w:pos="1710"/>
        </w:tabs>
        <w:rPr>
          <w:sz w:val="26"/>
          <w:szCs w:val="26"/>
          <w:lang w:val="en-US"/>
        </w:rPr>
      </w:pPr>
      <w:r w:rsidRPr="000C508E">
        <w:rPr>
          <w:sz w:val="26"/>
          <w:szCs w:val="26"/>
          <w:lang w:val="en-US"/>
        </w:rPr>
        <w:t>month_sin = sin(2</w:t>
      </w:r>
      <w:r w:rsidR="00970C16">
        <w:rPr>
          <w:sz w:val="26"/>
          <w:szCs w:val="26"/>
          <w:lang w:val="en-US"/>
        </w:rPr>
        <w:t>*</w:t>
      </w:r>
      <w:r w:rsidRPr="000C508E">
        <w:rPr>
          <w:sz w:val="26"/>
          <w:szCs w:val="26"/>
          <w:lang w:val="en-US"/>
        </w:rPr>
        <w:t xml:space="preserve">pi </w:t>
      </w:r>
      <w:r w:rsidR="00970C16">
        <w:rPr>
          <w:sz w:val="26"/>
          <w:szCs w:val="26"/>
          <w:lang w:val="en-US"/>
        </w:rPr>
        <w:t>*</w:t>
      </w:r>
      <w:r w:rsidRPr="000C508E">
        <w:rPr>
          <w:sz w:val="26"/>
          <w:szCs w:val="26"/>
          <w:lang w:val="en-US"/>
        </w:rPr>
        <w:t xml:space="preserve"> month/12)</w:t>
      </w:r>
    </w:p>
    <w:p w14:paraId="0BB0CEAD" w14:textId="22B170CA" w:rsidR="000C508E" w:rsidRPr="000C508E" w:rsidRDefault="000C508E" w:rsidP="000C508E">
      <w:pPr>
        <w:numPr>
          <w:ilvl w:val="0"/>
          <w:numId w:val="77"/>
        </w:numPr>
        <w:tabs>
          <w:tab w:val="left" w:pos="1710"/>
        </w:tabs>
        <w:rPr>
          <w:sz w:val="26"/>
          <w:szCs w:val="26"/>
          <w:lang w:val="en-US"/>
        </w:rPr>
      </w:pPr>
      <w:r w:rsidRPr="000C508E">
        <w:rPr>
          <w:sz w:val="26"/>
          <w:szCs w:val="26"/>
          <w:lang w:val="en-US"/>
        </w:rPr>
        <w:t>month_cos = cos(2</w:t>
      </w:r>
      <w:r w:rsidR="00970C16">
        <w:rPr>
          <w:sz w:val="26"/>
          <w:szCs w:val="26"/>
          <w:lang w:val="en-US"/>
        </w:rPr>
        <w:t>*</w:t>
      </w:r>
      <w:r w:rsidRPr="000C508E">
        <w:rPr>
          <w:sz w:val="26"/>
          <w:szCs w:val="26"/>
          <w:lang w:val="en-US"/>
        </w:rPr>
        <w:t xml:space="preserve">pi </w:t>
      </w:r>
      <w:r w:rsidR="00970C16">
        <w:rPr>
          <w:sz w:val="26"/>
          <w:szCs w:val="26"/>
          <w:lang w:val="en-US"/>
        </w:rPr>
        <w:t>*</w:t>
      </w:r>
      <w:r w:rsidRPr="000C508E">
        <w:rPr>
          <w:sz w:val="26"/>
          <w:szCs w:val="26"/>
          <w:lang w:val="en-US"/>
        </w:rPr>
        <w:t xml:space="preserve"> month/12)</w:t>
      </w:r>
    </w:p>
    <w:p w14:paraId="18F57281" w14:textId="77777777" w:rsidR="000C508E" w:rsidRPr="000C508E" w:rsidRDefault="000C508E" w:rsidP="000C508E">
      <w:pPr>
        <w:numPr>
          <w:ilvl w:val="0"/>
          <w:numId w:val="77"/>
        </w:numPr>
        <w:tabs>
          <w:tab w:val="left" w:pos="1710"/>
        </w:tabs>
        <w:rPr>
          <w:sz w:val="26"/>
          <w:szCs w:val="26"/>
          <w:lang w:val="en-US"/>
        </w:rPr>
      </w:pPr>
      <w:r w:rsidRPr="000C508E">
        <w:rPr>
          <w:sz w:val="26"/>
          <w:szCs w:val="26"/>
          <w:lang w:val="en-US"/>
        </w:rPr>
        <w:t>Ý nghĩa: Giúp mô hình hiểu rằng Tháng 12 (Mùa Đông) và Tháng 1 (Mùa Xuân) nằm cạnh nhau về mặt tính chất khí hậu, thay vì cách xa nhau về mặt số học (1 và 12).</w:t>
      </w:r>
    </w:p>
    <w:p w14:paraId="1B36866C" w14:textId="77777777" w:rsidR="000C508E" w:rsidRPr="000C508E" w:rsidRDefault="000C508E" w:rsidP="000C508E">
      <w:pPr>
        <w:tabs>
          <w:tab w:val="left" w:pos="1710"/>
        </w:tabs>
        <w:rPr>
          <w:sz w:val="26"/>
          <w:szCs w:val="26"/>
          <w:lang w:val="en-US"/>
        </w:rPr>
      </w:pPr>
      <w:r w:rsidRPr="000C508E">
        <w:rPr>
          <w:sz w:val="26"/>
          <w:szCs w:val="26"/>
          <w:lang w:val="en-US"/>
        </w:rPr>
        <w:t>B. Khung giờ mưa nhiệt (hour_feature)</w:t>
      </w:r>
    </w:p>
    <w:p w14:paraId="15CFA29F" w14:textId="77777777" w:rsidR="000C508E" w:rsidRPr="000C508E" w:rsidRDefault="000C508E" w:rsidP="000C508E">
      <w:pPr>
        <w:numPr>
          <w:ilvl w:val="0"/>
          <w:numId w:val="78"/>
        </w:numPr>
        <w:tabs>
          <w:tab w:val="left" w:pos="1710"/>
        </w:tabs>
        <w:rPr>
          <w:sz w:val="26"/>
          <w:szCs w:val="26"/>
          <w:lang w:val="en-US"/>
        </w:rPr>
      </w:pPr>
      <w:r w:rsidRPr="000C508E">
        <w:rPr>
          <w:sz w:val="26"/>
          <w:szCs w:val="26"/>
          <w:lang w:val="en-US"/>
        </w:rPr>
        <w:t>Mã hóa giờ trong ngày để AI học được quy luật: Mùa hè thường mưa rào vào chiều tối (16h-18h), Mùa đông thường mưa phùn vào đêm/sáng sớm.</w:t>
      </w:r>
    </w:p>
    <w:p w14:paraId="599E68E1" w14:textId="28A62591" w:rsidR="000C508E" w:rsidRPr="000C508E" w:rsidRDefault="000C508E" w:rsidP="000C508E">
      <w:pPr>
        <w:tabs>
          <w:tab w:val="left" w:pos="1710"/>
        </w:tabs>
        <w:rPr>
          <w:sz w:val="26"/>
          <w:szCs w:val="26"/>
          <w:lang w:val="en-US"/>
        </w:rPr>
      </w:pPr>
    </w:p>
    <w:p w14:paraId="2D2A65A4" w14:textId="77777777" w:rsidR="000C508E" w:rsidRPr="000C508E" w:rsidRDefault="000C508E" w:rsidP="000C508E">
      <w:pPr>
        <w:tabs>
          <w:tab w:val="left" w:pos="1710"/>
        </w:tabs>
        <w:rPr>
          <w:sz w:val="26"/>
          <w:szCs w:val="26"/>
          <w:lang w:val="en-US"/>
        </w:rPr>
      </w:pPr>
      <w:r w:rsidRPr="000C508E">
        <w:rPr>
          <w:sz w:val="26"/>
          <w:szCs w:val="26"/>
          <w:lang w:val="en-US"/>
        </w:rPr>
        <w:t>3.5. Bảng tổng hợp Vector đặc trưng (Feature Vector Summary)</w:t>
      </w:r>
    </w:p>
    <w:p w14:paraId="4E8A1F9E" w14:textId="77777777" w:rsidR="000C508E" w:rsidRPr="000C508E" w:rsidRDefault="000C508E" w:rsidP="000C508E">
      <w:pPr>
        <w:tabs>
          <w:tab w:val="left" w:pos="1710"/>
        </w:tabs>
        <w:rPr>
          <w:sz w:val="26"/>
          <w:szCs w:val="26"/>
          <w:lang w:val="en-US"/>
        </w:rPr>
      </w:pPr>
      <w:r w:rsidRPr="000C508E">
        <w:rPr>
          <w:sz w:val="26"/>
          <w:szCs w:val="26"/>
          <w:lang w:val="en-US"/>
        </w:rPr>
        <w:t>Sau quá trình Feature Engineering, mỗi điểm dữ liệu đầu vào cho mô hình AI là một vector gồm 14 chiều, được cập nhật mỗi 15 giây: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9"/>
        <w:gridCol w:w="2343"/>
        <w:gridCol w:w="2415"/>
        <w:gridCol w:w="2937"/>
      </w:tblGrid>
      <w:tr w:rsidR="000C508E" w:rsidRPr="000C508E" w14:paraId="5FAEE091"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EBBE7A" w14:textId="77777777" w:rsidR="000C508E" w:rsidRPr="000C508E" w:rsidRDefault="000C508E" w:rsidP="000C508E">
            <w:pPr>
              <w:tabs>
                <w:tab w:val="left" w:pos="1710"/>
              </w:tabs>
              <w:rPr>
                <w:sz w:val="26"/>
                <w:szCs w:val="26"/>
                <w:lang w:val="en-US"/>
              </w:rPr>
            </w:pPr>
            <w:r w:rsidRPr="000C508E">
              <w:rPr>
                <w:sz w:val="26"/>
                <w:szCs w:val="26"/>
                <w:lang w:val="en-US"/>
              </w:rPr>
              <w:t>Nhóm</w:t>
            </w:r>
          </w:p>
        </w:tc>
        <w:tc>
          <w:tcPr>
            <w:tcW w:w="0" w:type="auto"/>
            <w:tcBorders>
              <w:top w:val="single" w:sz="6" w:space="0" w:color="auto"/>
              <w:left w:val="single" w:sz="6" w:space="0" w:color="auto"/>
              <w:bottom w:val="single" w:sz="6" w:space="0" w:color="auto"/>
              <w:right w:val="single" w:sz="6" w:space="0" w:color="auto"/>
            </w:tcBorders>
            <w:vAlign w:val="center"/>
            <w:hideMark/>
          </w:tcPr>
          <w:p w14:paraId="25F70C23" w14:textId="77777777" w:rsidR="000C508E" w:rsidRPr="000C508E" w:rsidRDefault="000C508E" w:rsidP="000C508E">
            <w:pPr>
              <w:tabs>
                <w:tab w:val="left" w:pos="1710"/>
              </w:tabs>
              <w:rPr>
                <w:sz w:val="26"/>
                <w:szCs w:val="26"/>
                <w:lang w:val="en-US"/>
              </w:rPr>
            </w:pPr>
            <w:r w:rsidRPr="000C508E">
              <w:rPr>
                <w:sz w:val="26"/>
                <w:szCs w:val="26"/>
                <w:lang w:val="en-US"/>
              </w:rPr>
              <w:t>Tên đặc trưng</w:t>
            </w:r>
          </w:p>
        </w:tc>
        <w:tc>
          <w:tcPr>
            <w:tcW w:w="0" w:type="auto"/>
            <w:tcBorders>
              <w:top w:val="single" w:sz="6" w:space="0" w:color="auto"/>
              <w:left w:val="single" w:sz="6" w:space="0" w:color="auto"/>
              <w:bottom w:val="single" w:sz="6" w:space="0" w:color="auto"/>
              <w:right w:val="single" w:sz="6" w:space="0" w:color="auto"/>
            </w:tcBorders>
            <w:vAlign w:val="center"/>
            <w:hideMark/>
          </w:tcPr>
          <w:p w14:paraId="11996EF0" w14:textId="77777777" w:rsidR="000C508E" w:rsidRPr="000C508E" w:rsidRDefault="000C508E" w:rsidP="000C508E">
            <w:pPr>
              <w:tabs>
                <w:tab w:val="left" w:pos="1710"/>
              </w:tabs>
              <w:rPr>
                <w:sz w:val="26"/>
                <w:szCs w:val="26"/>
                <w:lang w:val="en-US"/>
              </w:rPr>
            </w:pPr>
            <w:r w:rsidRPr="000C508E">
              <w:rPr>
                <w:sz w:val="26"/>
                <w:szCs w:val="26"/>
                <w:lang w:val="en-US"/>
              </w:rPr>
              <w:t>Mô tả kỹ thuật</w:t>
            </w:r>
          </w:p>
        </w:tc>
        <w:tc>
          <w:tcPr>
            <w:tcW w:w="0" w:type="auto"/>
            <w:tcBorders>
              <w:top w:val="single" w:sz="6" w:space="0" w:color="auto"/>
              <w:left w:val="single" w:sz="6" w:space="0" w:color="auto"/>
              <w:bottom w:val="single" w:sz="6" w:space="0" w:color="auto"/>
              <w:right w:val="single" w:sz="6" w:space="0" w:color="auto"/>
            </w:tcBorders>
            <w:vAlign w:val="center"/>
            <w:hideMark/>
          </w:tcPr>
          <w:p w14:paraId="4641A6F5" w14:textId="77777777" w:rsidR="000C508E" w:rsidRPr="000C508E" w:rsidRDefault="000C508E" w:rsidP="000C508E">
            <w:pPr>
              <w:tabs>
                <w:tab w:val="left" w:pos="1710"/>
              </w:tabs>
              <w:rPr>
                <w:sz w:val="26"/>
                <w:szCs w:val="26"/>
                <w:lang w:val="en-US"/>
              </w:rPr>
            </w:pPr>
            <w:r w:rsidRPr="000C508E">
              <w:rPr>
                <w:sz w:val="26"/>
                <w:szCs w:val="26"/>
                <w:lang w:val="en-US"/>
              </w:rPr>
              <w:t>Vai trò trong mô hình</w:t>
            </w:r>
          </w:p>
        </w:tc>
      </w:tr>
      <w:tr w:rsidR="000C508E" w:rsidRPr="000C508E" w14:paraId="2DE9C5B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2E9F32A" w14:textId="77777777" w:rsidR="000C508E" w:rsidRPr="000C508E" w:rsidRDefault="000C508E" w:rsidP="000C508E">
            <w:pPr>
              <w:tabs>
                <w:tab w:val="left" w:pos="1710"/>
              </w:tabs>
              <w:rPr>
                <w:sz w:val="26"/>
                <w:szCs w:val="26"/>
                <w:lang w:val="en-US"/>
              </w:rPr>
            </w:pPr>
            <w:r w:rsidRPr="000C508E">
              <w:rPr>
                <w:sz w:val="26"/>
                <w:szCs w:val="26"/>
                <w:lang w:val="en-US"/>
              </w:rPr>
              <w:t>API</w:t>
            </w:r>
          </w:p>
        </w:tc>
        <w:tc>
          <w:tcPr>
            <w:tcW w:w="0" w:type="auto"/>
            <w:tcBorders>
              <w:top w:val="single" w:sz="6" w:space="0" w:color="auto"/>
              <w:left w:val="single" w:sz="6" w:space="0" w:color="auto"/>
              <w:bottom w:val="single" w:sz="6" w:space="0" w:color="auto"/>
              <w:right w:val="single" w:sz="6" w:space="0" w:color="auto"/>
            </w:tcBorders>
            <w:vAlign w:val="center"/>
            <w:hideMark/>
          </w:tcPr>
          <w:p w14:paraId="74227FF3" w14:textId="77777777" w:rsidR="000C508E" w:rsidRPr="000C508E" w:rsidRDefault="000C508E" w:rsidP="000C508E">
            <w:pPr>
              <w:tabs>
                <w:tab w:val="left" w:pos="1710"/>
              </w:tabs>
              <w:rPr>
                <w:sz w:val="26"/>
                <w:szCs w:val="26"/>
                <w:lang w:val="en-US"/>
              </w:rPr>
            </w:pPr>
            <w:r w:rsidRPr="000C508E">
              <w:rPr>
                <w:sz w:val="26"/>
                <w:szCs w:val="26"/>
                <w:lang w:val="en-US"/>
              </w:rPr>
              <w:t>api_pop</w:t>
            </w:r>
          </w:p>
        </w:tc>
        <w:tc>
          <w:tcPr>
            <w:tcW w:w="0" w:type="auto"/>
            <w:tcBorders>
              <w:top w:val="single" w:sz="6" w:space="0" w:color="auto"/>
              <w:left w:val="single" w:sz="6" w:space="0" w:color="auto"/>
              <w:bottom w:val="single" w:sz="6" w:space="0" w:color="auto"/>
              <w:right w:val="single" w:sz="6" w:space="0" w:color="auto"/>
            </w:tcBorders>
            <w:vAlign w:val="center"/>
            <w:hideMark/>
          </w:tcPr>
          <w:p w14:paraId="6A938A7B" w14:textId="77777777" w:rsidR="000C508E" w:rsidRPr="000C508E" w:rsidRDefault="000C508E" w:rsidP="000C508E">
            <w:pPr>
              <w:tabs>
                <w:tab w:val="left" w:pos="1710"/>
              </w:tabs>
              <w:rPr>
                <w:sz w:val="26"/>
                <w:szCs w:val="26"/>
                <w:lang w:val="en-US"/>
              </w:rPr>
            </w:pPr>
            <w:r w:rsidRPr="000C508E">
              <w:rPr>
                <w:sz w:val="26"/>
                <w:szCs w:val="26"/>
                <w:lang w:val="en-US"/>
              </w:rPr>
              <w:t>Xác suất mưa (0-1)</w:t>
            </w:r>
          </w:p>
        </w:tc>
        <w:tc>
          <w:tcPr>
            <w:tcW w:w="0" w:type="auto"/>
            <w:tcBorders>
              <w:top w:val="single" w:sz="6" w:space="0" w:color="auto"/>
              <w:left w:val="single" w:sz="6" w:space="0" w:color="auto"/>
              <w:bottom w:val="single" w:sz="6" w:space="0" w:color="auto"/>
              <w:right w:val="single" w:sz="6" w:space="0" w:color="auto"/>
            </w:tcBorders>
            <w:vAlign w:val="center"/>
            <w:hideMark/>
          </w:tcPr>
          <w:p w14:paraId="39347E9B" w14:textId="77777777" w:rsidR="000C508E" w:rsidRPr="000C508E" w:rsidRDefault="000C508E" w:rsidP="000C508E">
            <w:pPr>
              <w:tabs>
                <w:tab w:val="left" w:pos="1710"/>
              </w:tabs>
              <w:rPr>
                <w:sz w:val="26"/>
                <w:szCs w:val="26"/>
                <w:lang w:val="en-US"/>
              </w:rPr>
            </w:pPr>
            <w:r w:rsidRPr="000C508E">
              <w:rPr>
                <w:sz w:val="26"/>
                <w:szCs w:val="26"/>
                <w:lang w:val="en-US"/>
              </w:rPr>
              <w:t>Tham số cơ sở (Baseline).</w:t>
            </w:r>
          </w:p>
        </w:tc>
      </w:tr>
      <w:tr w:rsidR="000C508E" w:rsidRPr="000C508E" w14:paraId="51D858A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C51F8C7"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6FC1F68E" w14:textId="77777777" w:rsidR="000C508E" w:rsidRPr="000C508E" w:rsidRDefault="000C508E" w:rsidP="000C508E">
            <w:pPr>
              <w:tabs>
                <w:tab w:val="left" w:pos="1710"/>
              </w:tabs>
              <w:rPr>
                <w:sz w:val="26"/>
                <w:szCs w:val="26"/>
                <w:lang w:val="en-US"/>
              </w:rPr>
            </w:pPr>
            <w:r w:rsidRPr="000C508E">
              <w:rPr>
                <w:sz w:val="26"/>
                <w:szCs w:val="26"/>
                <w:lang w:val="en-US"/>
              </w:rPr>
              <w:t>api_rain_1h</w:t>
            </w:r>
          </w:p>
        </w:tc>
        <w:tc>
          <w:tcPr>
            <w:tcW w:w="0" w:type="auto"/>
            <w:tcBorders>
              <w:top w:val="single" w:sz="6" w:space="0" w:color="auto"/>
              <w:left w:val="single" w:sz="6" w:space="0" w:color="auto"/>
              <w:bottom w:val="single" w:sz="6" w:space="0" w:color="auto"/>
              <w:right w:val="single" w:sz="6" w:space="0" w:color="auto"/>
            </w:tcBorders>
            <w:vAlign w:val="center"/>
            <w:hideMark/>
          </w:tcPr>
          <w:p w14:paraId="7F1CA6FC" w14:textId="77777777" w:rsidR="000C508E" w:rsidRPr="000C508E" w:rsidRDefault="000C508E" w:rsidP="000C508E">
            <w:pPr>
              <w:tabs>
                <w:tab w:val="left" w:pos="1710"/>
              </w:tabs>
              <w:rPr>
                <w:sz w:val="26"/>
                <w:szCs w:val="26"/>
                <w:lang w:val="en-US"/>
              </w:rPr>
            </w:pPr>
            <w:r w:rsidRPr="000C508E">
              <w:rPr>
                <w:sz w:val="26"/>
                <w:szCs w:val="26"/>
                <w:lang w:val="en-US"/>
              </w:rPr>
              <w:t>Lượng mưa dự báo (mm)</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F0610" w14:textId="77777777" w:rsidR="000C508E" w:rsidRPr="000C508E" w:rsidRDefault="000C508E" w:rsidP="000C508E">
            <w:pPr>
              <w:tabs>
                <w:tab w:val="left" w:pos="1710"/>
              </w:tabs>
              <w:rPr>
                <w:sz w:val="26"/>
                <w:szCs w:val="26"/>
                <w:lang w:val="en-US"/>
              </w:rPr>
            </w:pPr>
            <w:r w:rsidRPr="000C508E">
              <w:rPr>
                <w:sz w:val="26"/>
                <w:szCs w:val="26"/>
                <w:lang w:val="en-US"/>
              </w:rPr>
              <w:t>Định lượng cường độ.</w:t>
            </w:r>
          </w:p>
        </w:tc>
      </w:tr>
      <w:tr w:rsidR="000C508E" w:rsidRPr="000C508E" w14:paraId="402F58B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CE958C" w14:textId="77777777" w:rsidR="000C508E" w:rsidRPr="000C508E" w:rsidRDefault="000C508E" w:rsidP="000C508E">
            <w:pPr>
              <w:tabs>
                <w:tab w:val="left" w:pos="1710"/>
              </w:tabs>
              <w:rPr>
                <w:sz w:val="26"/>
                <w:szCs w:val="26"/>
                <w:lang w:val="en-US"/>
              </w:rPr>
            </w:pPr>
            <w:r w:rsidRPr="000C508E">
              <w:rPr>
                <w:sz w:val="26"/>
                <w:szCs w:val="26"/>
                <w:lang w:val="en-US"/>
              </w:rPr>
              <w:t>Sensor Trend</w:t>
            </w:r>
          </w:p>
        </w:tc>
        <w:tc>
          <w:tcPr>
            <w:tcW w:w="0" w:type="auto"/>
            <w:tcBorders>
              <w:top w:val="single" w:sz="6" w:space="0" w:color="auto"/>
              <w:left w:val="single" w:sz="6" w:space="0" w:color="auto"/>
              <w:bottom w:val="single" w:sz="6" w:space="0" w:color="auto"/>
              <w:right w:val="single" w:sz="6" w:space="0" w:color="auto"/>
            </w:tcBorders>
            <w:vAlign w:val="center"/>
            <w:hideMark/>
          </w:tcPr>
          <w:p w14:paraId="574C1E9C" w14:textId="77777777" w:rsidR="000C508E" w:rsidRPr="000C508E" w:rsidRDefault="000C508E" w:rsidP="000C508E">
            <w:pPr>
              <w:tabs>
                <w:tab w:val="left" w:pos="1710"/>
              </w:tabs>
              <w:rPr>
                <w:sz w:val="26"/>
                <w:szCs w:val="26"/>
                <w:lang w:val="en-US"/>
              </w:rPr>
            </w:pPr>
            <w:r w:rsidRPr="000C508E">
              <w:rPr>
                <w:sz w:val="26"/>
                <w:szCs w:val="26"/>
                <w:lang w:val="en-US"/>
              </w:rPr>
              <w:t>pressure_slope_1h</w:t>
            </w:r>
          </w:p>
        </w:tc>
        <w:tc>
          <w:tcPr>
            <w:tcW w:w="0" w:type="auto"/>
            <w:tcBorders>
              <w:top w:val="single" w:sz="6" w:space="0" w:color="auto"/>
              <w:left w:val="single" w:sz="6" w:space="0" w:color="auto"/>
              <w:bottom w:val="single" w:sz="6" w:space="0" w:color="auto"/>
              <w:right w:val="single" w:sz="6" w:space="0" w:color="auto"/>
            </w:tcBorders>
            <w:vAlign w:val="center"/>
            <w:hideMark/>
          </w:tcPr>
          <w:p w14:paraId="1E3F1F2A" w14:textId="77777777" w:rsidR="000C508E" w:rsidRPr="000C508E" w:rsidRDefault="000C508E" w:rsidP="000C508E">
            <w:pPr>
              <w:tabs>
                <w:tab w:val="left" w:pos="1710"/>
              </w:tabs>
              <w:rPr>
                <w:sz w:val="26"/>
                <w:szCs w:val="26"/>
                <w:lang w:val="en-US"/>
              </w:rPr>
            </w:pPr>
            <w:r w:rsidRPr="000C508E">
              <w:rPr>
                <w:sz w:val="26"/>
                <w:szCs w:val="26"/>
                <w:lang w:val="en-US"/>
              </w:rPr>
              <w:t>Đạo hàm áp suất trong 1h</w:t>
            </w:r>
          </w:p>
        </w:tc>
        <w:tc>
          <w:tcPr>
            <w:tcW w:w="0" w:type="auto"/>
            <w:tcBorders>
              <w:top w:val="single" w:sz="6" w:space="0" w:color="auto"/>
              <w:left w:val="single" w:sz="6" w:space="0" w:color="auto"/>
              <w:bottom w:val="single" w:sz="6" w:space="0" w:color="auto"/>
              <w:right w:val="single" w:sz="6" w:space="0" w:color="auto"/>
            </w:tcBorders>
            <w:vAlign w:val="center"/>
            <w:hideMark/>
          </w:tcPr>
          <w:p w14:paraId="769B5596" w14:textId="77777777" w:rsidR="000C508E" w:rsidRPr="000C508E" w:rsidRDefault="000C508E" w:rsidP="000C508E">
            <w:pPr>
              <w:tabs>
                <w:tab w:val="left" w:pos="1710"/>
              </w:tabs>
              <w:rPr>
                <w:sz w:val="26"/>
                <w:szCs w:val="26"/>
                <w:lang w:val="en-US"/>
              </w:rPr>
            </w:pPr>
            <w:r w:rsidRPr="000C508E">
              <w:rPr>
                <w:sz w:val="26"/>
                <w:szCs w:val="26"/>
                <w:lang w:val="en-US"/>
              </w:rPr>
              <w:t>Quan trọng nhất (Phát hiện dông).</w:t>
            </w:r>
          </w:p>
        </w:tc>
      </w:tr>
      <w:tr w:rsidR="000C508E" w:rsidRPr="000C508E" w14:paraId="28B9C7D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36A9295"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5A8649E0" w14:textId="77777777" w:rsidR="000C508E" w:rsidRPr="000C508E" w:rsidRDefault="000C508E" w:rsidP="000C508E">
            <w:pPr>
              <w:tabs>
                <w:tab w:val="left" w:pos="1710"/>
              </w:tabs>
              <w:rPr>
                <w:sz w:val="26"/>
                <w:szCs w:val="26"/>
                <w:lang w:val="en-US"/>
              </w:rPr>
            </w:pPr>
            <w:r w:rsidRPr="000C508E">
              <w:rPr>
                <w:sz w:val="26"/>
                <w:szCs w:val="26"/>
                <w:lang w:val="en-US"/>
              </w:rPr>
              <w:t>temp_drop_15m</w:t>
            </w:r>
          </w:p>
        </w:tc>
        <w:tc>
          <w:tcPr>
            <w:tcW w:w="0" w:type="auto"/>
            <w:tcBorders>
              <w:top w:val="single" w:sz="6" w:space="0" w:color="auto"/>
              <w:left w:val="single" w:sz="6" w:space="0" w:color="auto"/>
              <w:bottom w:val="single" w:sz="6" w:space="0" w:color="auto"/>
              <w:right w:val="single" w:sz="6" w:space="0" w:color="auto"/>
            </w:tcBorders>
            <w:vAlign w:val="center"/>
            <w:hideMark/>
          </w:tcPr>
          <w:p w14:paraId="6CCCF801" w14:textId="77777777" w:rsidR="000C508E" w:rsidRPr="000C508E" w:rsidRDefault="000C508E" w:rsidP="000C508E">
            <w:pPr>
              <w:tabs>
                <w:tab w:val="left" w:pos="1710"/>
              </w:tabs>
              <w:rPr>
                <w:sz w:val="26"/>
                <w:szCs w:val="26"/>
                <w:lang w:val="en-US"/>
              </w:rPr>
            </w:pPr>
            <w:r w:rsidRPr="000C508E">
              <w:rPr>
                <w:sz w:val="26"/>
                <w:szCs w:val="26"/>
                <w:lang w:val="en-US"/>
              </w:rPr>
              <w:t>Độ giảm nhiệt trong 15p</w:t>
            </w:r>
          </w:p>
        </w:tc>
        <w:tc>
          <w:tcPr>
            <w:tcW w:w="0" w:type="auto"/>
            <w:tcBorders>
              <w:top w:val="single" w:sz="6" w:space="0" w:color="auto"/>
              <w:left w:val="single" w:sz="6" w:space="0" w:color="auto"/>
              <w:bottom w:val="single" w:sz="6" w:space="0" w:color="auto"/>
              <w:right w:val="single" w:sz="6" w:space="0" w:color="auto"/>
            </w:tcBorders>
            <w:vAlign w:val="center"/>
            <w:hideMark/>
          </w:tcPr>
          <w:p w14:paraId="0E533235" w14:textId="77777777" w:rsidR="000C508E" w:rsidRPr="000C508E" w:rsidRDefault="000C508E" w:rsidP="000C508E">
            <w:pPr>
              <w:tabs>
                <w:tab w:val="left" w:pos="1710"/>
              </w:tabs>
              <w:rPr>
                <w:sz w:val="26"/>
                <w:szCs w:val="26"/>
                <w:lang w:val="en-US"/>
              </w:rPr>
            </w:pPr>
            <w:r w:rsidRPr="000C508E">
              <w:rPr>
                <w:sz w:val="26"/>
                <w:szCs w:val="26"/>
                <w:lang w:val="en-US"/>
              </w:rPr>
              <w:t>Phát hiện front lạnh/mưa rào.</w:t>
            </w:r>
          </w:p>
        </w:tc>
      </w:tr>
      <w:tr w:rsidR="000C508E" w:rsidRPr="000C508E" w14:paraId="6CD20A9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A343980"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408EDEC2" w14:textId="77777777" w:rsidR="000C508E" w:rsidRPr="000C508E" w:rsidRDefault="000C508E" w:rsidP="000C508E">
            <w:pPr>
              <w:tabs>
                <w:tab w:val="left" w:pos="1710"/>
              </w:tabs>
              <w:rPr>
                <w:sz w:val="26"/>
                <w:szCs w:val="26"/>
                <w:lang w:val="en-US"/>
              </w:rPr>
            </w:pPr>
            <w:r w:rsidRPr="000C508E">
              <w:rPr>
                <w:sz w:val="26"/>
                <w:szCs w:val="26"/>
                <w:lang w:val="en-US"/>
              </w:rPr>
              <w:t>rh_rise_15m</w:t>
            </w:r>
          </w:p>
        </w:tc>
        <w:tc>
          <w:tcPr>
            <w:tcW w:w="0" w:type="auto"/>
            <w:tcBorders>
              <w:top w:val="single" w:sz="6" w:space="0" w:color="auto"/>
              <w:left w:val="single" w:sz="6" w:space="0" w:color="auto"/>
              <w:bottom w:val="single" w:sz="6" w:space="0" w:color="auto"/>
              <w:right w:val="single" w:sz="6" w:space="0" w:color="auto"/>
            </w:tcBorders>
            <w:vAlign w:val="center"/>
            <w:hideMark/>
          </w:tcPr>
          <w:p w14:paraId="44048AAC" w14:textId="77777777" w:rsidR="000C508E" w:rsidRPr="000C508E" w:rsidRDefault="000C508E" w:rsidP="000C508E">
            <w:pPr>
              <w:tabs>
                <w:tab w:val="left" w:pos="1710"/>
              </w:tabs>
              <w:rPr>
                <w:sz w:val="26"/>
                <w:szCs w:val="26"/>
                <w:lang w:val="en-US"/>
              </w:rPr>
            </w:pPr>
            <w:r w:rsidRPr="000C508E">
              <w:rPr>
                <w:sz w:val="26"/>
                <w:szCs w:val="26"/>
                <w:lang w:val="en-US"/>
              </w:rPr>
              <w:t>Độ tăng ẩm trong 15p</w:t>
            </w:r>
          </w:p>
        </w:tc>
        <w:tc>
          <w:tcPr>
            <w:tcW w:w="0" w:type="auto"/>
            <w:tcBorders>
              <w:top w:val="single" w:sz="6" w:space="0" w:color="auto"/>
              <w:left w:val="single" w:sz="6" w:space="0" w:color="auto"/>
              <w:bottom w:val="single" w:sz="6" w:space="0" w:color="auto"/>
              <w:right w:val="single" w:sz="6" w:space="0" w:color="auto"/>
            </w:tcBorders>
            <w:vAlign w:val="center"/>
            <w:hideMark/>
          </w:tcPr>
          <w:p w14:paraId="7D48CC49" w14:textId="77777777" w:rsidR="000C508E" w:rsidRPr="000C508E" w:rsidRDefault="000C508E" w:rsidP="000C508E">
            <w:pPr>
              <w:tabs>
                <w:tab w:val="left" w:pos="1710"/>
              </w:tabs>
              <w:rPr>
                <w:sz w:val="26"/>
                <w:szCs w:val="26"/>
                <w:lang w:val="en-US"/>
              </w:rPr>
            </w:pPr>
            <w:r w:rsidRPr="000C508E">
              <w:rPr>
                <w:sz w:val="26"/>
                <w:szCs w:val="26"/>
                <w:lang w:val="en-US"/>
              </w:rPr>
              <w:t>Phát hiện luồng ẩm.</w:t>
            </w:r>
          </w:p>
        </w:tc>
      </w:tr>
      <w:tr w:rsidR="000C508E" w:rsidRPr="000C508E" w14:paraId="1AA56E7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EE6A93" w14:textId="77777777" w:rsidR="000C508E" w:rsidRPr="000C508E" w:rsidRDefault="000C508E" w:rsidP="000C508E">
            <w:pPr>
              <w:tabs>
                <w:tab w:val="left" w:pos="1710"/>
              </w:tabs>
              <w:rPr>
                <w:sz w:val="26"/>
                <w:szCs w:val="26"/>
                <w:lang w:val="en-US"/>
              </w:rPr>
            </w:pPr>
            <w:r w:rsidRPr="000C508E">
              <w:rPr>
                <w:sz w:val="26"/>
                <w:szCs w:val="26"/>
                <w:lang w:val="en-US"/>
              </w:rPr>
              <w:t>Fusion</w:t>
            </w:r>
          </w:p>
        </w:tc>
        <w:tc>
          <w:tcPr>
            <w:tcW w:w="0" w:type="auto"/>
            <w:tcBorders>
              <w:top w:val="single" w:sz="6" w:space="0" w:color="auto"/>
              <w:left w:val="single" w:sz="6" w:space="0" w:color="auto"/>
              <w:bottom w:val="single" w:sz="6" w:space="0" w:color="auto"/>
              <w:right w:val="single" w:sz="6" w:space="0" w:color="auto"/>
            </w:tcBorders>
            <w:vAlign w:val="center"/>
            <w:hideMark/>
          </w:tcPr>
          <w:p w14:paraId="657B6A22" w14:textId="77777777" w:rsidR="000C508E" w:rsidRPr="000C508E" w:rsidRDefault="000C508E" w:rsidP="000C508E">
            <w:pPr>
              <w:tabs>
                <w:tab w:val="left" w:pos="1710"/>
              </w:tabs>
              <w:rPr>
                <w:sz w:val="26"/>
                <w:szCs w:val="26"/>
                <w:lang w:val="en-US"/>
              </w:rPr>
            </w:pPr>
            <w:r w:rsidRPr="000C508E">
              <w:rPr>
                <w:sz w:val="26"/>
                <w:szCs w:val="26"/>
                <w:lang w:val="en-US"/>
              </w:rPr>
              <w:t>dew_point_diff</w:t>
            </w:r>
          </w:p>
        </w:tc>
        <w:tc>
          <w:tcPr>
            <w:tcW w:w="0" w:type="auto"/>
            <w:tcBorders>
              <w:top w:val="single" w:sz="6" w:space="0" w:color="auto"/>
              <w:left w:val="single" w:sz="6" w:space="0" w:color="auto"/>
              <w:bottom w:val="single" w:sz="6" w:space="0" w:color="auto"/>
              <w:right w:val="single" w:sz="6" w:space="0" w:color="auto"/>
            </w:tcBorders>
            <w:vAlign w:val="center"/>
            <w:hideMark/>
          </w:tcPr>
          <w:p w14:paraId="4AA3874C" w14:textId="77777777" w:rsidR="000C508E" w:rsidRPr="000C508E" w:rsidRDefault="000C508E" w:rsidP="000C508E">
            <w:pPr>
              <w:tabs>
                <w:tab w:val="left" w:pos="1710"/>
              </w:tabs>
              <w:rPr>
                <w:sz w:val="26"/>
                <w:szCs w:val="26"/>
                <w:lang w:val="en-US"/>
              </w:rPr>
            </w:pPr>
            <w:r w:rsidRPr="000C508E">
              <w:rPr>
                <w:sz w:val="26"/>
                <w:szCs w:val="26"/>
                <w:lang w:val="en-US"/>
              </w:rPr>
              <w:t>Chênh lệch điểm sương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E8A4C7E" w14:textId="77777777" w:rsidR="000C508E" w:rsidRPr="000C508E" w:rsidRDefault="000C508E" w:rsidP="000C508E">
            <w:pPr>
              <w:tabs>
                <w:tab w:val="left" w:pos="1710"/>
              </w:tabs>
              <w:rPr>
                <w:sz w:val="26"/>
                <w:szCs w:val="26"/>
                <w:lang w:val="en-US"/>
              </w:rPr>
            </w:pPr>
            <w:r w:rsidRPr="000C508E">
              <w:rPr>
                <w:sz w:val="26"/>
                <w:szCs w:val="26"/>
                <w:lang w:val="en-US"/>
              </w:rPr>
              <w:t>Phát hiện Nồm ẩm.</w:t>
            </w:r>
          </w:p>
        </w:tc>
      </w:tr>
      <w:tr w:rsidR="000C508E" w:rsidRPr="000C508E" w14:paraId="205113D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78BAC43"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245C68CC" w14:textId="77777777" w:rsidR="000C508E" w:rsidRPr="000C508E" w:rsidRDefault="000C508E" w:rsidP="000C508E">
            <w:pPr>
              <w:tabs>
                <w:tab w:val="left" w:pos="1710"/>
              </w:tabs>
              <w:rPr>
                <w:sz w:val="26"/>
                <w:szCs w:val="26"/>
                <w:lang w:val="en-US"/>
              </w:rPr>
            </w:pPr>
            <w:r w:rsidRPr="000C508E">
              <w:rPr>
                <w:sz w:val="26"/>
                <w:szCs w:val="26"/>
                <w:lang w:val="en-US"/>
              </w:rPr>
              <w:t>temp_bias</w:t>
            </w:r>
          </w:p>
        </w:tc>
        <w:tc>
          <w:tcPr>
            <w:tcW w:w="0" w:type="auto"/>
            <w:tcBorders>
              <w:top w:val="single" w:sz="6" w:space="0" w:color="auto"/>
              <w:left w:val="single" w:sz="6" w:space="0" w:color="auto"/>
              <w:bottom w:val="single" w:sz="6" w:space="0" w:color="auto"/>
              <w:right w:val="single" w:sz="6" w:space="0" w:color="auto"/>
            </w:tcBorders>
            <w:vAlign w:val="center"/>
            <w:hideMark/>
          </w:tcPr>
          <w:p w14:paraId="082D2784" w14:textId="77777777" w:rsidR="000C508E" w:rsidRPr="000C508E" w:rsidRDefault="000C508E" w:rsidP="000C508E">
            <w:pPr>
              <w:tabs>
                <w:tab w:val="left" w:pos="1710"/>
              </w:tabs>
              <w:rPr>
                <w:sz w:val="26"/>
                <w:szCs w:val="26"/>
                <w:lang w:val="en-US"/>
              </w:rPr>
            </w:pPr>
            <w:r w:rsidRPr="000C508E">
              <w:rPr>
                <w:sz w:val="26"/>
                <w:szCs w:val="26"/>
                <w:lang w:val="en-US"/>
              </w:rPr>
              <w:t>Sai số nhiệt độ API/Sensor</w:t>
            </w:r>
          </w:p>
        </w:tc>
        <w:tc>
          <w:tcPr>
            <w:tcW w:w="0" w:type="auto"/>
            <w:tcBorders>
              <w:top w:val="single" w:sz="6" w:space="0" w:color="auto"/>
              <w:left w:val="single" w:sz="6" w:space="0" w:color="auto"/>
              <w:bottom w:val="single" w:sz="6" w:space="0" w:color="auto"/>
              <w:right w:val="single" w:sz="6" w:space="0" w:color="auto"/>
            </w:tcBorders>
            <w:vAlign w:val="center"/>
            <w:hideMark/>
          </w:tcPr>
          <w:p w14:paraId="4751986B" w14:textId="77777777" w:rsidR="000C508E" w:rsidRPr="000C508E" w:rsidRDefault="000C508E" w:rsidP="000C508E">
            <w:pPr>
              <w:tabs>
                <w:tab w:val="left" w:pos="1710"/>
              </w:tabs>
              <w:rPr>
                <w:sz w:val="26"/>
                <w:szCs w:val="26"/>
                <w:lang w:val="en-US"/>
              </w:rPr>
            </w:pPr>
            <w:r w:rsidRPr="000C508E">
              <w:rPr>
                <w:sz w:val="26"/>
                <w:szCs w:val="26"/>
                <w:lang w:val="en-US"/>
              </w:rPr>
              <w:t>Đánh giá độ tin cậy API.</w:t>
            </w:r>
          </w:p>
        </w:tc>
      </w:tr>
      <w:tr w:rsidR="000C508E" w:rsidRPr="000C508E" w14:paraId="31034C1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7215AF" w14:textId="77777777" w:rsidR="000C508E" w:rsidRPr="000C508E" w:rsidRDefault="000C508E" w:rsidP="000C508E">
            <w:pPr>
              <w:tabs>
                <w:tab w:val="left" w:pos="1710"/>
              </w:tabs>
              <w:rPr>
                <w:sz w:val="26"/>
                <w:szCs w:val="26"/>
                <w:lang w:val="en-US"/>
              </w:rPr>
            </w:pPr>
            <w:r w:rsidRPr="000C508E">
              <w:rPr>
                <w:sz w:val="26"/>
                <w:szCs w:val="26"/>
                <w:lang w:val="en-US"/>
              </w:rPr>
              <w:t>Context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B6D5D4" w14:textId="77777777" w:rsidR="000C508E" w:rsidRPr="000C508E" w:rsidRDefault="000C508E" w:rsidP="000C508E">
            <w:pPr>
              <w:tabs>
                <w:tab w:val="left" w:pos="1710"/>
              </w:tabs>
              <w:rPr>
                <w:sz w:val="26"/>
                <w:szCs w:val="26"/>
                <w:lang w:val="en-US"/>
              </w:rPr>
            </w:pPr>
            <w:r w:rsidRPr="000C508E">
              <w:rPr>
                <w:sz w:val="26"/>
                <w:szCs w:val="26"/>
                <w:lang w:val="en-US"/>
              </w:rPr>
              <w:t>soil_moist_smooth</w:t>
            </w:r>
          </w:p>
        </w:tc>
        <w:tc>
          <w:tcPr>
            <w:tcW w:w="0" w:type="auto"/>
            <w:tcBorders>
              <w:top w:val="single" w:sz="6" w:space="0" w:color="auto"/>
              <w:left w:val="single" w:sz="6" w:space="0" w:color="auto"/>
              <w:bottom w:val="single" w:sz="6" w:space="0" w:color="auto"/>
              <w:right w:val="single" w:sz="6" w:space="0" w:color="auto"/>
            </w:tcBorders>
            <w:vAlign w:val="center"/>
            <w:hideMark/>
          </w:tcPr>
          <w:p w14:paraId="31361E80" w14:textId="77777777" w:rsidR="000C508E" w:rsidRPr="000C508E" w:rsidRDefault="000C508E" w:rsidP="000C508E">
            <w:pPr>
              <w:tabs>
                <w:tab w:val="left" w:pos="1710"/>
              </w:tabs>
              <w:rPr>
                <w:sz w:val="26"/>
                <w:szCs w:val="26"/>
                <w:lang w:val="en-US"/>
              </w:rPr>
            </w:pPr>
            <w:r w:rsidRPr="000C508E">
              <w:rPr>
                <w:sz w:val="26"/>
                <w:szCs w:val="26"/>
                <w:lang w:val="en-US"/>
              </w:rPr>
              <w:t>Độ ẩm đất (Làm mượt)</w:t>
            </w:r>
          </w:p>
        </w:tc>
        <w:tc>
          <w:tcPr>
            <w:tcW w:w="0" w:type="auto"/>
            <w:tcBorders>
              <w:top w:val="single" w:sz="6" w:space="0" w:color="auto"/>
              <w:left w:val="single" w:sz="6" w:space="0" w:color="auto"/>
              <w:bottom w:val="single" w:sz="6" w:space="0" w:color="auto"/>
              <w:right w:val="single" w:sz="6" w:space="0" w:color="auto"/>
            </w:tcBorders>
            <w:vAlign w:val="center"/>
            <w:hideMark/>
          </w:tcPr>
          <w:p w14:paraId="043CF157" w14:textId="77777777" w:rsidR="000C508E" w:rsidRPr="000C508E" w:rsidRDefault="000C508E" w:rsidP="000C508E">
            <w:pPr>
              <w:tabs>
                <w:tab w:val="left" w:pos="1710"/>
              </w:tabs>
              <w:rPr>
                <w:sz w:val="26"/>
                <w:szCs w:val="26"/>
                <w:lang w:val="en-US"/>
              </w:rPr>
            </w:pPr>
            <w:r w:rsidRPr="000C508E">
              <w:rPr>
                <w:sz w:val="26"/>
                <w:szCs w:val="26"/>
                <w:lang w:val="en-US"/>
              </w:rPr>
              <w:t>Điều kiện biên ra quyết định.</w:t>
            </w:r>
          </w:p>
        </w:tc>
      </w:tr>
      <w:tr w:rsidR="000C508E" w:rsidRPr="000C508E" w14:paraId="79DE04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68B75CF" w14:textId="77777777" w:rsidR="000C508E" w:rsidRPr="000C508E" w:rsidRDefault="000C508E" w:rsidP="000C508E">
            <w:pPr>
              <w:tabs>
                <w:tab w:val="left" w:pos="1710"/>
              </w:tabs>
              <w:rPr>
                <w:sz w:val="26"/>
                <w:szCs w:val="26"/>
                <w:lang w:val="en-US"/>
              </w:rPr>
            </w:pPr>
            <w:r w:rsidRPr="000C508E">
              <w:rPr>
                <w:sz w:val="26"/>
                <w:szCs w:val="26"/>
                <w:lang w:val="en-US"/>
              </w:rPr>
              <w:t>Time</w:t>
            </w:r>
          </w:p>
        </w:tc>
        <w:tc>
          <w:tcPr>
            <w:tcW w:w="0" w:type="auto"/>
            <w:tcBorders>
              <w:top w:val="single" w:sz="6" w:space="0" w:color="auto"/>
              <w:left w:val="single" w:sz="6" w:space="0" w:color="auto"/>
              <w:bottom w:val="single" w:sz="6" w:space="0" w:color="auto"/>
              <w:right w:val="single" w:sz="6" w:space="0" w:color="auto"/>
            </w:tcBorders>
            <w:vAlign w:val="center"/>
            <w:hideMark/>
          </w:tcPr>
          <w:p w14:paraId="0F33636A" w14:textId="77777777" w:rsidR="000C508E" w:rsidRPr="000C508E" w:rsidRDefault="000C508E" w:rsidP="000C508E">
            <w:pPr>
              <w:tabs>
                <w:tab w:val="left" w:pos="1710"/>
              </w:tabs>
              <w:rPr>
                <w:sz w:val="26"/>
                <w:szCs w:val="26"/>
                <w:lang w:val="en-US"/>
              </w:rPr>
            </w:pPr>
            <w:r w:rsidRPr="000C508E">
              <w:rPr>
                <w:sz w:val="26"/>
                <w:szCs w:val="26"/>
                <w:lang w:val="en-US"/>
              </w:rPr>
              <w:t>month_sin, month_cos</w:t>
            </w:r>
          </w:p>
        </w:tc>
        <w:tc>
          <w:tcPr>
            <w:tcW w:w="0" w:type="auto"/>
            <w:tcBorders>
              <w:top w:val="single" w:sz="6" w:space="0" w:color="auto"/>
              <w:left w:val="single" w:sz="6" w:space="0" w:color="auto"/>
              <w:bottom w:val="single" w:sz="6" w:space="0" w:color="auto"/>
              <w:right w:val="single" w:sz="6" w:space="0" w:color="auto"/>
            </w:tcBorders>
            <w:vAlign w:val="center"/>
            <w:hideMark/>
          </w:tcPr>
          <w:p w14:paraId="41798B7C" w14:textId="77777777" w:rsidR="000C508E" w:rsidRPr="000C508E" w:rsidRDefault="000C508E" w:rsidP="000C508E">
            <w:pPr>
              <w:tabs>
                <w:tab w:val="left" w:pos="1710"/>
              </w:tabs>
              <w:rPr>
                <w:sz w:val="26"/>
                <w:szCs w:val="26"/>
                <w:lang w:val="en-US"/>
              </w:rPr>
            </w:pPr>
            <w:r w:rsidRPr="000C508E">
              <w:rPr>
                <w:sz w:val="26"/>
                <w:szCs w:val="26"/>
                <w:lang w:val="en-US"/>
              </w:rPr>
              <w:t>Mã hóa tháng</w:t>
            </w:r>
          </w:p>
        </w:tc>
        <w:tc>
          <w:tcPr>
            <w:tcW w:w="0" w:type="auto"/>
            <w:tcBorders>
              <w:top w:val="single" w:sz="6" w:space="0" w:color="auto"/>
              <w:left w:val="single" w:sz="6" w:space="0" w:color="auto"/>
              <w:bottom w:val="single" w:sz="6" w:space="0" w:color="auto"/>
              <w:right w:val="single" w:sz="6" w:space="0" w:color="auto"/>
            </w:tcBorders>
            <w:vAlign w:val="center"/>
            <w:hideMark/>
          </w:tcPr>
          <w:p w14:paraId="6EE8F3CD" w14:textId="77777777" w:rsidR="000C508E" w:rsidRPr="000C508E" w:rsidRDefault="000C508E" w:rsidP="000C508E">
            <w:pPr>
              <w:tabs>
                <w:tab w:val="left" w:pos="1710"/>
              </w:tabs>
              <w:rPr>
                <w:sz w:val="26"/>
                <w:szCs w:val="26"/>
                <w:lang w:val="en-US"/>
              </w:rPr>
            </w:pPr>
            <w:r w:rsidRPr="000C508E">
              <w:rPr>
                <w:sz w:val="26"/>
                <w:szCs w:val="26"/>
                <w:lang w:val="en-US"/>
              </w:rPr>
              <w:t>Thích ứng 4 mùa.</w:t>
            </w:r>
          </w:p>
        </w:tc>
      </w:tr>
      <w:tr w:rsidR="000C508E" w:rsidRPr="000C508E" w14:paraId="421E273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56F988A"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353BD900" w14:textId="77777777" w:rsidR="000C508E" w:rsidRPr="000C508E" w:rsidRDefault="000C508E" w:rsidP="000C508E">
            <w:pPr>
              <w:tabs>
                <w:tab w:val="left" w:pos="1710"/>
              </w:tabs>
              <w:rPr>
                <w:sz w:val="26"/>
                <w:szCs w:val="26"/>
                <w:lang w:val="en-US"/>
              </w:rPr>
            </w:pPr>
            <w:r w:rsidRPr="000C508E">
              <w:rPr>
                <w:sz w:val="26"/>
                <w:szCs w:val="26"/>
                <w:lang w:val="en-US"/>
              </w:rPr>
              <w:t>hour_sin, hour_cos</w:t>
            </w:r>
          </w:p>
        </w:tc>
        <w:tc>
          <w:tcPr>
            <w:tcW w:w="0" w:type="auto"/>
            <w:tcBorders>
              <w:top w:val="single" w:sz="6" w:space="0" w:color="auto"/>
              <w:left w:val="single" w:sz="6" w:space="0" w:color="auto"/>
              <w:bottom w:val="single" w:sz="6" w:space="0" w:color="auto"/>
              <w:right w:val="single" w:sz="6" w:space="0" w:color="auto"/>
            </w:tcBorders>
            <w:vAlign w:val="center"/>
            <w:hideMark/>
          </w:tcPr>
          <w:p w14:paraId="540099EF" w14:textId="77777777" w:rsidR="000C508E" w:rsidRPr="000C508E" w:rsidRDefault="000C508E" w:rsidP="000C508E">
            <w:pPr>
              <w:tabs>
                <w:tab w:val="left" w:pos="1710"/>
              </w:tabs>
              <w:rPr>
                <w:sz w:val="26"/>
                <w:szCs w:val="26"/>
                <w:lang w:val="en-US"/>
              </w:rPr>
            </w:pPr>
            <w:r w:rsidRPr="000C508E">
              <w:rPr>
                <w:sz w:val="26"/>
                <w:szCs w:val="26"/>
                <w:lang w:val="en-US"/>
              </w:rPr>
              <w:t>Mã hóa giờ</w:t>
            </w:r>
          </w:p>
        </w:tc>
        <w:tc>
          <w:tcPr>
            <w:tcW w:w="0" w:type="auto"/>
            <w:tcBorders>
              <w:top w:val="single" w:sz="6" w:space="0" w:color="auto"/>
              <w:left w:val="single" w:sz="6" w:space="0" w:color="auto"/>
              <w:bottom w:val="single" w:sz="6" w:space="0" w:color="auto"/>
              <w:right w:val="single" w:sz="6" w:space="0" w:color="auto"/>
            </w:tcBorders>
            <w:vAlign w:val="center"/>
            <w:hideMark/>
          </w:tcPr>
          <w:p w14:paraId="361E43DC" w14:textId="77777777" w:rsidR="000C508E" w:rsidRPr="000C508E" w:rsidRDefault="000C508E" w:rsidP="000C508E">
            <w:pPr>
              <w:tabs>
                <w:tab w:val="left" w:pos="1710"/>
              </w:tabs>
              <w:rPr>
                <w:sz w:val="26"/>
                <w:szCs w:val="26"/>
                <w:lang w:val="en-US"/>
              </w:rPr>
            </w:pPr>
            <w:r w:rsidRPr="000C508E">
              <w:rPr>
                <w:sz w:val="26"/>
                <w:szCs w:val="26"/>
                <w:lang w:val="en-US"/>
              </w:rPr>
              <w:t>Thích ứng chu kỳ ngày/đêm.</w:t>
            </w:r>
          </w:p>
        </w:tc>
      </w:tr>
      <w:tr w:rsidR="000C508E" w:rsidRPr="000C508E" w14:paraId="005D688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9D2353B" w14:textId="77777777" w:rsidR="000C508E" w:rsidRPr="000C508E" w:rsidRDefault="000C508E" w:rsidP="000C508E">
            <w:pPr>
              <w:tabs>
                <w:tab w:val="left" w:pos="1710"/>
              </w:tabs>
              <w:rPr>
                <w:sz w:val="26"/>
                <w:szCs w:val="26"/>
                <w:lang w:val="en-US"/>
              </w:rPr>
            </w:pPr>
          </w:p>
        </w:tc>
        <w:tc>
          <w:tcPr>
            <w:tcW w:w="0" w:type="auto"/>
            <w:tcBorders>
              <w:top w:val="single" w:sz="6" w:space="0" w:color="auto"/>
              <w:left w:val="single" w:sz="6" w:space="0" w:color="auto"/>
              <w:bottom w:val="single" w:sz="6" w:space="0" w:color="auto"/>
              <w:right w:val="single" w:sz="6" w:space="0" w:color="auto"/>
            </w:tcBorders>
            <w:vAlign w:val="center"/>
            <w:hideMark/>
          </w:tcPr>
          <w:p w14:paraId="3050D547" w14:textId="77777777" w:rsidR="000C508E" w:rsidRPr="000C508E" w:rsidRDefault="000C508E" w:rsidP="000C508E">
            <w:pPr>
              <w:tabs>
                <w:tab w:val="left" w:pos="1710"/>
              </w:tabs>
              <w:rPr>
                <w:sz w:val="26"/>
                <w:szCs w:val="26"/>
                <w:lang w:val="en-US"/>
              </w:rPr>
            </w:pPr>
            <w:r w:rsidRPr="000C508E">
              <w:rPr>
                <w:sz w:val="26"/>
                <w:szCs w:val="26"/>
                <w:lang w:val="en-US"/>
              </w:rPr>
              <w:t>uvi_index</w:t>
            </w:r>
          </w:p>
        </w:tc>
        <w:tc>
          <w:tcPr>
            <w:tcW w:w="0" w:type="auto"/>
            <w:tcBorders>
              <w:top w:val="single" w:sz="6" w:space="0" w:color="auto"/>
              <w:left w:val="single" w:sz="6" w:space="0" w:color="auto"/>
              <w:bottom w:val="single" w:sz="6" w:space="0" w:color="auto"/>
              <w:right w:val="single" w:sz="6" w:space="0" w:color="auto"/>
            </w:tcBorders>
            <w:vAlign w:val="center"/>
            <w:hideMark/>
          </w:tcPr>
          <w:p w14:paraId="2812CB27" w14:textId="77777777" w:rsidR="000C508E" w:rsidRPr="000C508E" w:rsidRDefault="000C508E" w:rsidP="000C508E">
            <w:pPr>
              <w:tabs>
                <w:tab w:val="left" w:pos="1710"/>
              </w:tabs>
              <w:rPr>
                <w:sz w:val="26"/>
                <w:szCs w:val="26"/>
                <w:lang w:val="en-US"/>
              </w:rPr>
            </w:pPr>
            <w:r w:rsidRPr="000C508E">
              <w:rPr>
                <w:sz w:val="26"/>
                <w:szCs w:val="26"/>
                <w:lang w:val="en-US"/>
              </w:rPr>
              <w:t>Chỉ số UV (từ API)</w:t>
            </w:r>
          </w:p>
        </w:tc>
        <w:tc>
          <w:tcPr>
            <w:tcW w:w="0" w:type="auto"/>
            <w:tcBorders>
              <w:top w:val="single" w:sz="6" w:space="0" w:color="auto"/>
              <w:left w:val="single" w:sz="6" w:space="0" w:color="auto"/>
              <w:bottom w:val="single" w:sz="6" w:space="0" w:color="auto"/>
              <w:right w:val="single" w:sz="6" w:space="0" w:color="auto"/>
            </w:tcBorders>
            <w:vAlign w:val="center"/>
            <w:hideMark/>
          </w:tcPr>
          <w:p w14:paraId="74086025" w14:textId="77777777" w:rsidR="000C508E" w:rsidRPr="000C508E" w:rsidRDefault="000C508E" w:rsidP="000C508E">
            <w:pPr>
              <w:tabs>
                <w:tab w:val="left" w:pos="1710"/>
              </w:tabs>
              <w:rPr>
                <w:sz w:val="26"/>
                <w:szCs w:val="26"/>
                <w:lang w:val="en-US"/>
              </w:rPr>
            </w:pPr>
            <w:r w:rsidRPr="000C508E">
              <w:rPr>
                <w:sz w:val="26"/>
                <w:szCs w:val="26"/>
                <w:lang w:val="en-US"/>
              </w:rPr>
              <w:t>Tính toán bốc hơi mùa Hè.</w:t>
            </w:r>
          </w:p>
        </w:tc>
      </w:tr>
    </w:tbl>
    <w:p w14:paraId="616D5CBE" w14:textId="77777777" w:rsidR="004213FF" w:rsidRPr="004213FF" w:rsidRDefault="004213FF" w:rsidP="004213FF">
      <w:pPr>
        <w:tabs>
          <w:tab w:val="left" w:pos="1710"/>
        </w:tabs>
        <w:rPr>
          <w:sz w:val="26"/>
          <w:szCs w:val="26"/>
          <w:lang w:val="en-US"/>
        </w:rPr>
      </w:pPr>
    </w:p>
    <w:p w14:paraId="6D746019" w14:textId="77777777" w:rsidR="00970C16" w:rsidRPr="00970C16" w:rsidRDefault="00970C16" w:rsidP="00970C16">
      <w:pPr>
        <w:tabs>
          <w:tab w:val="left" w:pos="720"/>
        </w:tabs>
        <w:rPr>
          <w:b/>
          <w:bCs/>
          <w:sz w:val="26"/>
          <w:szCs w:val="26"/>
          <w:lang w:val="en-US"/>
        </w:rPr>
      </w:pPr>
      <w:r w:rsidRPr="00970C16">
        <w:rPr>
          <w:b/>
          <w:bCs/>
          <w:sz w:val="26"/>
          <w:szCs w:val="26"/>
          <w:lang w:val="en-US"/>
        </w:rPr>
        <w:t>4. Quy trình Huấn luyện và Chiến lược xử lý Đa tần suất (Multi-frequency Handling)</w:t>
      </w:r>
    </w:p>
    <w:p w14:paraId="24979C84" w14:textId="77777777" w:rsidR="00970C16" w:rsidRPr="00970C16" w:rsidRDefault="00970C16" w:rsidP="00970C16">
      <w:pPr>
        <w:tabs>
          <w:tab w:val="left" w:pos="720"/>
        </w:tabs>
        <w:rPr>
          <w:sz w:val="26"/>
          <w:szCs w:val="26"/>
          <w:lang w:val="en-US"/>
        </w:rPr>
      </w:pPr>
      <w:r w:rsidRPr="00970C16">
        <w:rPr>
          <w:sz w:val="26"/>
          <w:szCs w:val="26"/>
          <w:lang w:val="en-US"/>
        </w:rPr>
        <w:t>4.1. Thách thức về sự lệch pha dữ liệu</w:t>
      </w:r>
    </w:p>
    <w:p w14:paraId="675C2A20" w14:textId="77777777" w:rsidR="00970C16" w:rsidRPr="00970C16" w:rsidRDefault="00970C16" w:rsidP="00970C16">
      <w:pPr>
        <w:tabs>
          <w:tab w:val="left" w:pos="720"/>
        </w:tabs>
        <w:rPr>
          <w:sz w:val="26"/>
          <w:szCs w:val="26"/>
          <w:lang w:val="en-US"/>
        </w:rPr>
      </w:pPr>
      <w:r w:rsidRPr="00970C16">
        <w:rPr>
          <w:sz w:val="26"/>
          <w:szCs w:val="26"/>
          <w:lang w:val="en-US"/>
        </w:rPr>
        <w:t>Hệ thống đối mặt với sự bất đồng bộ lớn về tần suất dữ liệu:</w:t>
      </w:r>
    </w:p>
    <w:p w14:paraId="55C8F3FA" w14:textId="77777777" w:rsidR="00970C16" w:rsidRPr="00970C16" w:rsidRDefault="00970C16" w:rsidP="00970C16">
      <w:pPr>
        <w:numPr>
          <w:ilvl w:val="0"/>
          <w:numId w:val="79"/>
        </w:numPr>
        <w:tabs>
          <w:tab w:val="left" w:pos="720"/>
        </w:tabs>
        <w:rPr>
          <w:sz w:val="26"/>
          <w:szCs w:val="26"/>
          <w:lang w:val="en-US"/>
        </w:rPr>
      </w:pPr>
      <w:r w:rsidRPr="00970C16">
        <w:rPr>
          <w:sz w:val="26"/>
          <w:szCs w:val="26"/>
          <w:lang w:val="en-US"/>
        </w:rPr>
        <w:t>Dữ liệu Huấn luyện (Training Data): Dựa trên lịch sử OpenWeatherMap với tần suất thưa (1 giờ/bản ghi).</w:t>
      </w:r>
    </w:p>
    <w:p w14:paraId="19449C4F" w14:textId="77777777" w:rsidR="00970C16" w:rsidRPr="00970C16" w:rsidRDefault="00970C16" w:rsidP="00970C16">
      <w:pPr>
        <w:numPr>
          <w:ilvl w:val="0"/>
          <w:numId w:val="79"/>
        </w:numPr>
        <w:tabs>
          <w:tab w:val="left" w:pos="720"/>
        </w:tabs>
        <w:rPr>
          <w:sz w:val="26"/>
          <w:szCs w:val="26"/>
          <w:lang w:val="en-US"/>
        </w:rPr>
      </w:pPr>
      <w:r w:rsidRPr="00970C16">
        <w:rPr>
          <w:sz w:val="26"/>
          <w:szCs w:val="26"/>
          <w:lang w:val="en-US"/>
        </w:rPr>
        <w:t>Dữ liệu Suy diễn (Inference Data): Dựa trên cảm biến thời gian thực với tần suất dày đặc (15 giây/bản ghi).</w:t>
      </w:r>
    </w:p>
    <w:p w14:paraId="782D380C" w14:textId="77777777" w:rsidR="00970C16" w:rsidRPr="00970C16" w:rsidRDefault="00970C16" w:rsidP="00970C16">
      <w:pPr>
        <w:tabs>
          <w:tab w:val="left" w:pos="720"/>
        </w:tabs>
        <w:rPr>
          <w:sz w:val="26"/>
          <w:szCs w:val="26"/>
          <w:lang w:val="en-US"/>
        </w:rPr>
      </w:pPr>
      <w:r w:rsidRPr="00970C16">
        <w:rPr>
          <w:sz w:val="26"/>
          <w:szCs w:val="26"/>
          <w:lang w:val="en-US"/>
        </w:rPr>
        <w:t>Nếu nhập trực tiếp dữ liệu thô vào mô hình, AI sẽ hoạt động sai lệch do không tương thích về ngữ nghĩa thời gian.</w:t>
      </w:r>
    </w:p>
    <w:p w14:paraId="79CC0AC8" w14:textId="77777777" w:rsidR="00970C16" w:rsidRPr="00970C16" w:rsidRDefault="00970C16" w:rsidP="00970C16">
      <w:pPr>
        <w:tabs>
          <w:tab w:val="left" w:pos="720"/>
        </w:tabs>
        <w:rPr>
          <w:sz w:val="26"/>
          <w:szCs w:val="26"/>
          <w:lang w:val="en-US"/>
        </w:rPr>
      </w:pPr>
      <w:r w:rsidRPr="00970C16">
        <w:rPr>
          <w:sz w:val="26"/>
          <w:szCs w:val="26"/>
          <w:lang w:val="en-US"/>
        </w:rPr>
        <w:t>4.2. Giải pháp: Đồng bộ hóa dựa trên Đặc trưng (Feature-based Alignment)</w:t>
      </w:r>
    </w:p>
    <w:p w14:paraId="23C6A68D" w14:textId="77777777" w:rsidR="00970C16" w:rsidRPr="00970C16" w:rsidRDefault="00970C16" w:rsidP="00970C16">
      <w:pPr>
        <w:tabs>
          <w:tab w:val="left" w:pos="720"/>
        </w:tabs>
        <w:rPr>
          <w:sz w:val="26"/>
          <w:szCs w:val="26"/>
          <w:lang w:val="en-US"/>
        </w:rPr>
      </w:pPr>
      <w:r w:rsidRPr="00970C16">
        <w:rPr>
          <w:sz w:val="26"/>
          <w:szCs w:val="26"/>
          <w:lang w:val="en-US"/>
        </w:rPr>
        <w:lastRenderedPageBreak/>
        <w:t>Thay vì cố gắng nội suy (Upsample) dữ liệu lịch sử khổng lồ hay làm chậm hệ thống thực tế (Downsample), nhóm áp dụng chiến lược Chuẩn hóa Đặc trưng theo Cửa sổ trượt (Rolling Window Normalization).</w:t>
      </w:r>
    </w:p>
    <w:p w14:paraId="16F0277F" w14:textId="0D6DD067" w:rsidR="00970C16" w:rsidRPr="00970C16" w:rsidRDefault="00970C16" w:rsidP="00970C16">
      <w:pPr>
        <w:tabs>
          <w:tab w:val="left" w:pos="720"/>
        </w:tabs>
        <w:rPr>
          <w:sz w:val="26"/>
          <w:szCs w:val="26"/>
          <w:lang w:val="en-US"/>
        </w:rPr>
      </w:pPr>
      <w:r w:rsidRPr="00970C16">
        <w:rPr>
          <w:sz w:val="26"/>
          <w:szCs w:val="26"/>
          <w:lang w:val="en-US"/>
        </w:rPr>
        <w:t>Nguyên tắc cốt lõi: "Mô hình không học giá trị tức thời, mô hình học xu hướng trong một khoảng thời gian cố định (W)."</w:t>
      </w:r>
    </w:p>
    <w:p w14:paraId="1627F66D" w14:textId="77777777" w:rsidR="00970C16" w:rsidRPr="00970C16" w:rsidRDefault="00970C16" w:rsidP="00970C16">
      <w:pPr>
        <w:tabs>
          <w:tab w:val="left" w:pos="720"/>
        </w:tabs>
        <w:rPr>
          <w:sz w:val="26"/>
          <w:szCs w:val="26"/>
          <w:lang w:val="en-US"/>
        </w:rPr>
      </w:pPr>
      <w:r w:rsidRPr="00970C16">
        <w:rPr>
          <w:sz w:val="26"/>
          <w:szCs w:val="26"/>
          <w:lang w:val="en-US"/>
        </w:rPr>
        <w:t>Quy trình thực hiện:</w:t>
      </w:r>
    </w:p>
    <w:p w14:paraId="16256B6C" w14:textId="77777777" w:rsidR="00970C16" w:rsidRPr="00970C16" w:rsidRDefault="00970C16" w:rsidP="00970C16">
      <w:pPr>
        <w:numPr>
          <w:ilvl w:val="0"/>
          <w:numId w:val="80"/>
        </w:numPr>
        <w:tabs>
          <w:tab w:val="left" w:pos="720"/>
        </w:tabs>
        <w:rPr>
          <w:sz w:val="26"/>
          <w:szCs w:val="26"/>
          <w:lang w:val="en-US"/>
        </w:rPr>
      </w:pPr>
      <w:r w:rsidRPr="00970C16">
        <w:rPr>
          <w:sz w:val="26"/>
          <w:szCs w:val="26"/>
          <w:lang w:val="en-US"/>
        </w:rPr>
        <w:t>Bước 1: Thiết kế đặc trưng "Bất biến theo tần suất" (Frequency-invariant Features)</w:t>
      </w:r>
    </w:p>
    <w:p w14:paraId="3496CE13" w14:textId="77777777" w:rsidR="00970C16" w:rsidRPr="00970C16" w:rsidRDefault="00970C16" w:rsidP="00970C16">
      <w:pPr>
        <w:tabs>
          <w:tab w:val="left" w:pos="720"/>
        </w:tabs>
        <w:rPr>
          <w:sz w:val="26"/>
          <w:szCs w:val="26"/>
          <w:lang w:val="en-US"/>
        </w:rPr>
      </w:pPr>
      <w:r w:rsidRPr="00970C16">
        <w:rPr>
          <w:sz w:val="26"/>
          <w:szCs w:val="26"/>
          <w:lang w:val="en-US"/>
        </w:rPr>
        <w:t>Hệ thống chuyển đổi các giá trị đo lường thô thành các giá trị thống kê trong cửa sổ thời gian 1 giờ:</w:t>
      </w:r>
    </w:p>
    <w:p w14:paraId="186C7F74" w14:textId="449B9A46" w:rsidR="00970C16" w:rsidRPr="00970C16" w:rsidRDefault="00970C16" w:rsidP="00970C16">
      <w:pPr>
        <w:numPr>
          <w:ilvl w:val="1"/>
          <w:numId w:val="80"/>
        </w:numPr>
        <w:tabs>
          <w:tab w:val="left" w:pos="720"/>
        </w:tabs>
        <w:rPr>
          <w:sz w:val="26"/>
          <w:szCs w:val="26"/>
          <w:lang w:val="en-US"/>
        </w:rPr>
      </w:pPr>
      <w:r w:rsidRPr="00970C16">
        <w:rPr>
          <w:sz w:val="26"/>
          <w:szCs w:val="26"/>
          <w:lang w:val="en-US"/>
        </w:rPr>
        <w:t>Thay vì dùng Pressure_t, ta dùng Delta P_1h = P_t - P_</w:t>
      </w:r>
      <w:r>
        <w:rPr>
          <w:sz w:val="26"/>
          <w:szCs w:val="26"/>
          <w:lang w:val="en-US"/>
        </w:rPr>
        <w:t>(</w:t>
      </w:r>
      <w:r w:rsidRPr="00970C16">
        <w:rPr>
          <w:sz w:val="26"/>
          <w:szCs w:val="26"/>
          <w:lang w:val="en-US"/>
        </w:rPr>
        <w:t>t-1h</w:t>
      </w:r>
      <w:r>
        <w:rPr>
          <w:sz w:val="26"/>
          <w:szCs w:val="26"/>
          <w:lang w:val="en-US"/>
        </w:rPr>
        <w:t>)</w:t>
      </w:r>
      <w:r w:rsidRPr="00970C16">
        <w:rPr>
          <w:sz w:val="26"/>
          <w:szCs w:val="26"/>
          <w:lang w:val="en-US"/>
        </w:rPr>
        <w:t>.</w:t>
      </w:r>
    </w:p>
    <w:p w14:paraId="156242BC" w14:textId="751EF69D" w:rsidR="00970C16" w:rsidRPr="00970C16" w:rsidRDefault="00970C16" w:rsidP="00970C16">
      <w:pPr>
        <w:numPr>
          <w:ilvl w:val="1"/>
          <w:numId w:val="80"/>
        </w:numPr>
        <w:tabs>
          <w:tab w:val="left" w:pos="720"/>
        </w:tabs>
        <w:rPr>
          <w:sz w:val="26"/>
          <w:szCs w:val="26"/>
          <w:lang w:val="en-US"/>
        </w:rPr>
      </w:pPr>
      <w:r w:rsidRPr="00970C16">
        <w:rPr>
          <w:sz w:val="26"/>
          <w:szCs w:val="26"/>
          <w:lang w:val="en-US"/>
        </w:rPr>
        <w:t>Thay vì dùng Temp_t, ta dùng Temp_avg_1h.</w:t>
      </w:r>
    </w:p>
    <w:p w14:paraId="75A6E59C" w14:textId="77777777" w:rsidR="00970C16" w:rsidRPr="00970C16" w:rsidRDefault="00970C16" w:rsidP="00970C16">
      <w:pPr>
        <w:numPr>
          <w:ilvl w:val="0"/>
          <w:numId w:val="80"/>
        </w:numPr>
        <w:tabs>
          <w:tab w:val="left" w:pos="720"/>
        </w:tabs>
        <w:rPr>
          <w:sz w:val="26"/>
          <w:szCs w:val="26"/>
          <w:lang w:val="en-US"/>
        </w:rPr>
      </w:pPr>
      <w:r w:rsidRPr="00970C16">
        <w:rPr>
          <w:sz w:val="26"/>
          <w:szCs w:val="26"/>
          <w:lang w:val="en-US"/>
        </w:rPr>
        <w:t>Bước 2: Xử lý lúc Huấn luyện (Training Phase - Offline)</w:t>
      </w:r>
    </w:p>
    <w:p w14:paraId="1EC37E2C" w14:textId="77777777" w:rsidR="00970C16" w:rsidRPr="00970C16" w:rsidRDefault="00970C16" w:rsidP="00970C16">
      <w:pPr>
        <w:tabs>
          <w:tab w:val="left" w:pos="720"/>
        </w:tabs>
        <w:rPr>
          <w:sz w:val="26"/>
          <w:szCs w:val="26"/>
          <w:lang w:val="en-US"/>
        </w:rPr>
      </w:pPr>
      <w:r w:rsidRPr="00970C16">
        <w:rPr>
          <w:sz w:val="26"/>
          <w:szCs w:val="26"/>
          <w:lang w:val="en-US"/>
        </w:rPr>
        <w:t>Với dữ liệu lịch sử (1h/lần):</w:t>
      </w:r>
    </w:p>
    <w:p w14:paraId="4CCC120F" w14:textId="0EE33916" w:rsidR="00970C16" w:rsidRPr="00970C16" w:rsidRDefault="00970C16" w:rsidP="00970C16">
      <w:pPr>
        <w:numPr>
          <w:ilvl w:val="1"/>
          <w:numId w:val="80"/>
        </w:numPr>
        <w:tabs>
          <w:tab w:val="left" w:pos="720"/>
        </w:tabs>
        <w:rPr>
          <w:sz w:val="26"/>
          <w:szCs w:val="26"/>
          <w:lang w:val="en-US"/>
        </w:rPr>
      </w:pPr>
      <w:r w:rsidRPr="00970C16">
        <w:rPr>
          <w:sz w:val="26"/>
          <w:szCs w:val="26"/>
          <w:lang w:val="en-US"/>
        </w:rPr>
        <w:t>Tính toán Delta P_1h bằng cách lấy dòng hiện tại trừ dòng trước đó (Lag-1).</w:t>
      </w:r>
    </w:p>
    <w:p w14:paraId="4BDDAC81" w14:textId="49BAE074" w:rsidR="00970C16" w:rsidRPr="00970C16" w:rsidRDefault="00970C16" w:rsidP="00970C16">
      <w:pPr>
        <w:numPr>
          <w:ilvl w:val="1"/>
          <w:numId w:val="80"/>
        </w:numPr>
        <w:tabs>
          <w:tab w:val="left" w:pos="720"/>
        </w:tabs>
        <w:rPr>
          <w:sz w:val="26"/>
          <w:szCs w:val="26"/>
          <w:lang w:val="en-US"/>
        </w:rPr>
      </w:pPr>
      <w:r w:rsidRPr="00970C16">
        <w:rPr>
          <w:sz w:val="26"/>
          <w:szCs w:val="26"/>
          <w:lang w:val="en-US"/>
        </w:rPr>
        <w:t>Gán nhãn Y: Mưa trong 1 giờ tới.</w:t>
      </w:r>
    </w:p>
    <w:p w14:paraId="122FAFA7" w14:textId="77777777" w:rsidR="00970C16" w:rsidRPr="00970C16" w:rsidRDefault="00970C16" w:rsidP="00970C16">
      <w:pPr>
        <w:numPr>
          <w:ilvl w:val="0"/>
          <w:numId w:val="80"/>
        </w:numPr>
        <w:tabs>
          <w:tab w:val="left" w:pos="720"/>
        </w:tabs>
        <w:rPr>
          <w:sz w:val="26"/>
          <w:szCs w:val="26"/>
          <w:lang w:val="en-US"/>
        </w:rPr>
      </w:pPr>
      <w:r w:rsidRPr="00970C16">
        <w:rPr>
          <w:sz w:val="26"/>
          <w:szCs w:val="26"/>
          <w:lang w:val="en-US"/>
        </w:rPr>
        <w:t>Bước 3: Xử lý lúc Vận hành (Inference Phase - Online)</w:t>
      </w:r>
    </w:p>
    <w:p w14:paraId="4A724487" w14:textId="77777777" w:rsidR="00970C16" w:rsidRPr="00970C16" w:rsidRDefault="00970C16" w:rsidP="00970C16">
      <w:pPr>
        <w:tabs>
          <w:tab w:val="left" w:pos="720"/>
        </w:tabs>
        <w:rPr>
          <w:sz w:val="26"/>
          <w:szCs w:val="26"/>
          <w:lang w:val="en-US"/>
        </w:rPr>
      </w:pPr>
      <w:r w:rsidRPr="00970C16">
        <w:rPr>
          <w:sz w:val="26"/>
          <w:szCs w:val="26"/>
          <w:lang w:val="en-US"/>
        </w:rPr>
        <w:t>Với dữ liệu Sensor (15s/lần), hệ thống duy trì một hàng đợi (Buffer Queue) chứa 240 bản ghi gần nhất (tương đương 1 giờ):</w:t>
      </w:r>
    </w:p>
    <w:p w14:paraId="35281864" w14:textId="03B389CF" w:rsidR="002A1424" w:rsidRPr="002A1424" w:rsidRDefault="00970C16" w:rsidP="002A1424">
      <w:pPr>
        <w:numPr>
          <w:ilvl w:val="1"/>
          <w:numId w:val="80"/>
        </w:numPr>
        <w:tabs>
          <w:tab w:val="left" w:pos="720"/>
        </w:tabs>
        <w:rPr>
          <w:sz w:val="26"/>
          <w:szCs w:val="26"/>
          <w:lang w:val="en-US"/>
        </w:rPr>
      </w:pPr>
      <w:r w:rsidRPr="00970C16">
        <w:rPr>
          <w:sz w:val="26"/>
          <w:szCs w:val="26"/>
          <w:lang w:val="en-US"/>
        </w:rPr>
        <w:t>Tại thời điểm T (bất kỳ giây thứ 15 nào), hệ thống tính:</w:t>
      </w:r>
    </w:p>
    <w:p w14:paraId="1FFBC3F9" w14:textId="77777777" w:rsidR="002A1424" w:rsidRDefault="002A1424" w:rsidP="002A1424">
      <w:pPr>
        <w:ind w:left="1080"/>
        <w:rPr>
          <w:sz w:val="26"/>
          <w:szCs w:val="26"/>
          <w:lang w:val="en-US"/>
        </w:rPr>
      </w:pPr>
      <w:r w:rsidRPr="002A1424">
        <w:rPr>
          <w:sz w:val="26"/>
          <w:szCs w:val="26"/>
          <w:lang w:val="en-US"/>
        </w:rPr>
        <w:drawing>
          <wp:inline distT="0" distB="0" distL="0" distR="0" wp14:anchorId="2AF70035" wp14:editId="3CE5DCBC">
            <wp:extent cx="5740400" cy="736600"/>
            <wp:effectExtent l="0" t="0" r="0" b="6350"/>
            <wp:docPr id="2912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12293" name=""/>
                    <pic:cNvPicPr/>
                  </pic:nvPicPr>
                  <pic:blipFill>
                    <a:blip r:embed="rId27"/>
                    <a:stretch>
                      <a:fillRect/>
                    </a:stretch>
                  </pic:blipFill>
                  <pic:spPr>
                    <a:xfrm>
                      <a:off x="0" y="0"/>
                      <a:ext cx="5740400" cy="736600"/>
                    </a:xfrm>
                    <a:prstGeom prst="rect">
                      <a:avLst/>
                    </a:prstGeom>
                  </pic:spPr>
                </pic:pic>
              </a:graphicData>
            </a:graphic>
          </wp:inline>
        </w:drawing>
      </w:r>
    </w:p>
    <w:p w14:paraId="6CE49E01" w14:textId="19BA6D32" w:rsidR="00970C16" w:rsidRPr="00970C16" w:rsidRDefault="00970C16" w:rsidP="00970C16">
      <w:pPr>
        <w:numPr>
          <w:ilvl w:val="1"/>
          <w:numId w:val="80"/>
        </w:numPr>
        <w:tabs>
          <w:tab w:val="left" w:pos="720"/>
        </w:tabs>
        <w:rPr>
          <w:sz w:val="26"/>
          <w:szCs w:val="26"/>
          <w:lang w:val="en-US"/>
        </w:rPr>
      </w:pPr>
      <w:r w:rsidRPr="00970C16">
        <w:rPr>
          <w:sz w:val="26"/>
          <w:szCs w:val="26"/>
          <w:lang w:val="en-US"/>
        </w:rPr>
        <w:t>Giá trị này được đưa vào mô hình đã train.</w:t>
      </w:r>
    </w:p>
    <w:p w14:paraId="198E6D79" w14:textId="77777777" w:rsidR="00970C16" w:rsidRPr="00970C16" w:rsidRDefault="00970C16" w:rsidP="00970C16">
      <w:pPr>
        <w:tabs>
          <w:tab w:val="left" w:pos="720"/>
        </w:tabs>
        <w:rPr>
          <w:sz w:val="26"/>
          <w:szCs w:val="26"/>
          <w:lang w:val="en-US"/>
        </w:rPr>
      </w:pPr>
      <w:r w:rsidRPr="00970C16">
        <w:rPr>
          <w:sz w:val="26"/>
          <w:szCs w:val="26"/>
          <w:lang w:val="en-US"/>
        </w:rPr>
        <w:t>Kết quả: Mô hình AI "nghĩ rằng" nó đang nhận dữ liệu theo giờ như lúc học, nhưng thực tế nó đang đánh giá lại tình hình mỗi 15 giây. Điều này giúp hệ thống giữ được độ chính xác của dữ liệu lịch sử nhưng vẫn đạt được tốc độ phản ứng Real-time của IoT.</w:t>
      </w:r>
    </w:p>
    <w:p w14:paraId="5DC27303" w14:textId="77777777" w:rsidR="004213FF" w:rsidRPr="004213FF" w:rsidRDefault="004213FF" w:rsidP="004213FF">
      <w:pPr>
        <w:tabs>
          <w:tab w:val="left" w:pos="720"/>
        </w:tabs>
        <w:rPr>
          <w:sz w:val="26"/>
          <w:szCs w:val="26"/>
          <w:lang w:val="en-US"/>
        </w:rPr>
      </w:pPr>
    </w:p>
    <w:p w14:paraId="1E4FD050" w14:textId="77777777" w:rsidR="002A1424" w:rsidRPr="002A1424" w:rsidRDefault="002A1424" w:rsidP="002A1424">
      <w:pPr>
        <w:tabs>
          <w:tab w:val="left" w:pos="720"/>
        </w:tabs>
        <w:rPr>
          <w:b/>
          <w:bCs/>
          <w:sz w:val="26"/>
          <w:szCs w:val="26"/>
          <w:lang w:val="en-US"/>
        </w:rPr>
      </w:pPr>
      <w:r w:rsidRPr="002A1424">
        <w:rPr>
          <w:b/>
          <w:bCs/>
          <w:sz w:val="26"/>
          <w:szCs w:val="26"/>
          <w:lang w:val="en-US"/>
        </w:rPr>
        <w:t>5. Kiến trúc Mô hình và Cấu hình Thuật toán</w:t>
      </w:r>
    </w:p>
    <w:p w14:paraId="76F75597" w14:textId="77777777" w:rsidR="002A1424" w:rsidRPr="002A1424" w:rsidRDefault="002A1424" w:rsidP="002A1424">
      <w:pPr>
        <w:tabs>
          <w:tab w:val="left" w:pos="720"/>
        </w:tabs>
        <w:ind w:left="360"/>
        <w:rPr>
          <w:sz w:val="26"/>
          <w:szCs w:val="26"/>
          <w:lang w:val="en-US"/>
        </w:rPr>
      </w:pPr>
      <w:r w:rsidRPr="002A1424">
        <w:rPr>
          <w:sz w:val="26"/>
          <w:szCs w:val="26"/>
          <w:lang w:val="en-US"/>
        </w:rPr>
        <w:t>5.1. Lựa chọn thuật toán: XGBoost Classifier</w:t>
      </w:r>
    </w:p>
    <w:p w14:paraId="099B7B78" w14:textId="77777777" w:rsidR="002A1424" w:rsidRPr="002A1424" w:rsidRDefault="002A1424" w:rsidP="002A1424">
      <w:pPr>
        <w:tabs>
          <w:tab w:val="left" w:pos="720"/>
        </w:tabs>
        <w:ind w:left="360"/>
        <w:rPr>
          <w:sz w:val="26"/>
          <w:szCs w:val="26"/>
          <w:lang w:val="en-US"/>
        </w:rPr>
      </w:pPr>
      <w:r w:rsidRPr="002A1424">
        <w:rPr>
          <w:sz w:val="26"/>
          <w:szCs w:val="26"/>
          <w:lang w:val="en-US"/>
        </w:rPr>
        <w:t>Để giải quyết bài toán phân loại nhị phân (Mưa/Không mưa) trên dữ liệu dạng bảng không đồng nhất (kết hợp giữa xác suất của API và chỉ số vật lý của cảm biến), nhóm phát triển lựa chọn thuật toán XGBoost (Extreme Gradient Boosting) .</w:t>
      </w:r>
    </w:p>
    <w:p w14:paraId="2CDC5694" w14:textId="77777777" w:rsidR="002A1424" w:rsidRPr="002A1424" w:rsidRDefault="002A1424" w:rsidP="002A1424">
      <w:pPr>
        <w:tabs>
          <w:tab w:val="left" w:pos="720"/>
        </w:tabs>
        <w:ind w:left="360"/>
        <w:rPr>
          <w:sz w:val="26"/>
          <w:szCs w:val="26"/>
          <w:lang w:val="en-US"/>
        </w:rPr>
      </w:pPr>
      <w:r w:rsidRPr="002A1424">
        <w:rPr>
          <w:sz w:val="26"/>
          <w:szCs w:val="26"/>
          <w:lang w:val="en-US"/>
        </w:rPr>
        <w:t>Lý do lựa chọn so với các mô hình khác:</w:t>
      </w:r>
    </w:p>
    <w:p w14:paraId="1BF23725" w14:textId="77777777" w:rsidR="002A1424" w:rsidRPr="002A1424" w:rsidRDefault="002A1424" w:rsidP="002A1424">
      <w:pPr>
        <w:numPr>
          <w:ilvl w:val="0"/>
          <w:numId w:val="81"/>
        </w:numPr>
        <w:tabs>
          <w:tab w:val="left" w:pos="720"/>
        </w:tabs>
        <w:rPr>
          <w:sz w:val="26"/>
          <w:szCs w:val="26"/>
          <w:lang w:val="en-US"/>
        </w:rPr>
      </w:pPr>
      <w:r w:rsidRPr="002A1424">
        <w:rPr>
          <w:sz w:val="26"/>
          <w:szCs w:val="26"/>
          <w:lang w:val="en-US"/>
        </w:rPr>
        <w:t>Khả năng xử lý nhiễu: XGBoost tích hợp sẵn cơ chế Regularization (L1/L2), giúp mô hình không bị "học vẹt" (Overfitting) khi dữ liệu cảm biến tần suất cao (15s) có nhiều nhiễu động.</w:t>
      </w:r>
    </w:p>
    <w:p w14:paraId="363A55F1" w14:textId="77777777" w:rsidR="002A1424" w:rsidRPr="002A1424" w:rsidRDefault="002A1424" w:rsidP="002A1424">
      <w:pPr>
        <w:numPr>
          <w:ilvl w:val="0"/>
          <w:numId w:val="81"/>
        </w:numPr>
        <w:tabs>
          <w:tab w:val="left" w:pos="720"/>
        </w:tabs>
        <w:rPr>
          <w:sz w:val="26"/>
          <w:szCs w:val="26"/>
          <w:lang w:val="en-US"/>
        </w:rPr>
      </w:pPr>
      <w:r w:rsidRPr="002A1424">
        <w:rPr>
          <w:sz w:val="26"/>
          <w:szCs w:val="26"/>
          <w:lang w:val="en-US"/>
        </w:rPr>
        <w:t xml:space="preserve">Tính giải thích (Explainability): Khác với "hộp đen" Neural Network, XGBoost cho phép trích xuất mức độ quan trọng của đặc trưng (Feature Importance). Điều này giúp nhóm kiểm chứng được giả thuyết: </w:t>
      </w:r>
      <w:r w:rsidRPr="002A1424">
        <w:rPr>
          <w:i/>
          <w:iCs/>
          <w:sz w:val="26"/>
          <w:szCs w:val="26"/>
          <w:lang w:val="en-US"/>
        </w:rPr>
        <w:t>"Liệu mô hình có thực sự dựa vào sự giảm áp suất để dự báo mưa hay không?"</w:t>
      </w:r>
      <w:r w:rsidRPr="002A1424">
        <w:rPr>
          <w:sz w:val="26"/>
          <w:szCs w:val="26"/>
          <w:lang w:val="en-US"/>
        </w:rPr>
        <w:t>.</w:t>
      </w:r>
    </w:p>
    <w:p w14:paraId="76FFCDAC" w14:textId="77777777" w:rsidR="002A1424" w:rsidRPr="002A1424" w:rsidRDefault="002A1424" w:rsidP="002A1424">
      <w:pPr>
        <w:numPr>
          <w:ilvl w:val="0"/>
          <w:numId w:val="81"/>
        </w:numPr>
        <w:tabs>
          <w:tab w:val="left" w:pos="720"/>
        </w:tabs>
        <w:rPr>
          <w:sz w:val="26"/>
          <w:szCs w:val="26"/>
          <w:lang w:val="en-US"/>
        </w:rPr>
      </w:pPr>
      <w:r w:rsidRPr="002A1424">
        <w:rPr>
          <w:sz w:val="26"/>
          <w:szCs w:val="26"/>
          <w:lang w:val="en-US"/>
        </w:rPr>
        <w:t>Hiệu năng: Tốc độ suy diễn (Inference) cực nhanh (&lt; 50ms), phù hợp chạy trên các máy chủ cấu hình thấp hoặc Gateway IoT.</w:t>
      </w:r>
    </w:p>
    <w:p w14:paraId="4E82387E" w14:textId="77777777" w:rsidR="002A1424" w:rsidRPr="002A1424" w:rsidRDefault="002A1424" w:rsidP="002A1424">
      <w:pPr>
        <w:tabs>
          <w:tab w:val="left" w:pos="720"/>
        </w:tabs>
        <w:ind w:left="360"/>
        <w:rPr>
          <w:sz w:val="26"/>
          <w:szCs w:val="26"/>
          <w:lang w:val="en-US"/>
        </w:rPr>
      </w:pPr>
      <w:r w:rsidRPr="002A1424">
        <w:rPr>
          <w:sz w:val="26"/>
          <w:szCs w:val="26"/>
          <w:lang w:val="en-US"/>
        </w:rPr>
        <w:t>5.2. Cấu hình Hyperparameters (Tham số mô hình)</w:t>
      </w:r>
    </w:p>
    <w:p w14:paraId="74BE2119" w14:textId="77777777" w:rsidR="002A1424" w:rsidRPr="002A1424" w:rsidRDefault="002A1424" w:rsidP="002A1424">
      <w:pPr>
        <w:tabs>
          <w:tab w:val="left" w:pos="720"/>
        </w:tabs>
        <w:ind w:left="360"/>
        <w:rPr>
          <w:sz w:val="26"/>
          <w:szCs w:val="26"/>
          <w:lang w:val="en-US"/>
        </w:rPr>
      </w:pPr>
      <w:r w:rsidRPr="002A1424">
        <w:rPr>
          <w:sz w:val="26"/>
          <w:szCs w:val="26"/>
          <w:lang w:val="en-US"/>
        </w:rPr>
        <w:t>Mô hình được tối ưu hóa với bộ tham số sau để phù hợp với đặc thù dữ liệu mất cân bằng (Số giờ không mưa luôn nhiều hơn số giờ có mưa):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4"/>
        <w:gridCol w:w="1952"/>
        <w:gridCol w:w="4758"/>
      </w:tblGrid>
      <w:tr w:rsidR="002A1424" w:rsidRPr="002A1424" w14:paraId="692ABF1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08A86E" w14:textId="77777777" w:rsidR="002A1424" w:rsidRPr="002A1424" w:rsidRDefault="002A1424" w:rsidP="002A1424">
            <w:pPr>
              <w:tabs>
                <w:tab w:val="left" w:pos="720"/>
              </w:tabs>
              <w:ind w:left="360"/>
              <w:rPr>
                <w:sz w:val="26"/>
                <w:szCs w:val="26"/>
                <w:lang w:val="en-US"/>
              </w:rPr>
            </w:pPr>
            <w:r w:rsidRPr="002A1424">
              <w:rPr>
                <w:sz w:val="26"/>
                <w:szCs w:val="26"/>
                <w:lang w:val="en-US"/>
              </w:rPr>
              <w:lastRenderedPageBreak/>
              <w:t>Tham số</w:t>
            </w:r>
          </w:p>
        </w:tc>
        <w:tc>
          <w:tcPr>
            <w:tcW w:w="0" w:type="auto"/>
            <w:tcBorders>
              <w:top w:val="single" w:sz="6" w:space="0" w:color="auto"/>
              <w:left w:val="single" w:sz="6" w:space="0" w:color="auto"/>
              <w:bottom w:val="single" w:sz="6" w:space="0" w:color="auto"/>
              <w:right w:val="single" w:sz="6" w:space="0" w:color="auto"/>
            </w:tcBorders>
            <w:vAlign w:val="center"/>
            <w:hideMark/>
          </w:tcPr>
          <w:p w14:paraId="1032509E" w14:textId="77777777" w:rsidR="002A1424" w:rsidRPr="002A1424" w:rsidRDefault="002A1424" w:rsidP="002A1424">
            <w:pPr>
              <w:tabs>
                <w:tab w:val="left" w:pos="720"/>
              </w:tabs>
              <w:ind w:left="360"/>
              <w:rPr>
                <w:sz w:val="26"/>
                <w:szCs w:val="26"/>
                <w:lang w:val="en-US"/>
              </w:rPr>
            </w:pPr>
            <w:r w:rsidRPr="002A1424">
              <w:rPr>
                <w:sz w:val="26"/>
                <w:szCs w:val="26"/>
                <w:lang w:val="en-US"/>
              </w:rPr>
              <w:t>Giá trị</w:t>
            </w:r>
          </w:p>
        </w:tc>
        <w:tc>
          <w:tcPr>
            <w:tcW w:w="0" w:type="auto"/>
            <w:tcBorders>
              <w:top w:val="single" w:sz="6" w:space="0" w:color="auto"/>
              <w:left w:val="single" w:sz="6" w:space="0" w:color="auto"/>
              <w:bottom w:val="single" w:sz="6" w:space="0" w:color="auto"/>
              <w:right w:val="single" w:sz="6" w:space="0" w:color="auto"/>
            </w:tcBorders>
            <w:vAlign w:val="center"/>
            <w:hideMark/>
          </w:tcPr>
          <w:p w14:paraId="754B69E7" w14:textId="77777777" w:rsidR="002A1424" w:rsidRPr="002A1424" w:rsidRDefault="002A1424" w:rsidP="002A1424">
            <w:pPr>
              <w:tabs>
                <w:tab w:val="left" w:pos="720"/>
              </w:tabs>
              <w:ind w:left="360"/>
              <w:rPr>
                <w:sz w:val="26"/>
                <w:szCs w:val="26"/>
                <w:lang w:val="en-US"/>
              </w:rPr>
            </w:pPr>
            <w:r w:rsidRPr="002A1424">
              <w:rPr>
                <w:sz w:val="26"/>
                <w:szCs w:val="26"/>
                <w:lang w:val="en-US"/>
              </w:rPr>
              <w:t>Giải thích ý nghĩa kỹ thuật</w:t>
            </w:r>
          </w:p>
        </w:tc>
      </w:tr>
      <w:tr w:rsidR="002A1424" w:rsidRPr="002A1424" w14:paraId="297DF64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7F114FE" w14:textId="77777777" w:rsidR="002A1424" w:rsidRPr="002A1424" w:rsidRDefault="002A1424" w:rsidP="002A1424">
            <w:pPr>
              <w:tabs>
                <w:tab w:val="left" w:pos="720"/>
              </w:tabs>
              <w:ind w:left="360"/>
              <w:rPr>
                <w:sz w:val="26"/>
                <w:szCs w:val="26"/>
                <w:lang w:val="en-US"/>
              </w:rPr>
            </w:pPr>
            <w:r w:rsidRPr="002A1424">
              <w:rPr>
                <w:sz w:val="26"/>
                <w:szCs w:val="26"/>
                <w:lang w:val="en-US"/>
              </w:rPr>
              <w:t>objective</w:t>
            </w:r>
          </w:p>
        </w:tc>
        <w:tc>
          <w:tcPr>
            <w:tcW w:w="0" w:type="auto"/>
            <w:tcBorders>
              <w:top w:val="single" w:sz="6" w:space="0" w:color="auto"/>
              <w:left w:val="single" w:sz="6" w:space="0" w:color="auto"/>
              <w:bottom w:val="single" w:sz="6" w:space="0" w:color="auto"/>
              <w:right w:val="single" w:sz="6" w:space="0" w:color="auto"/>
            </w:tcBorders>
            <w:vAlign w:val="center"/>
            <w:hideMark/>
          </w:tcPr>
          <w:p w14:paraId="66BF2CFD" w14:textId="77777777" w:rsidR="002A1424" w:rsidRPr="002A1424" w:rsidRDefault="002A1424" w:rsidP="002A1424">
            <w:pPr>
              <w:tabs>
                <w:tab w:val="left" w:pos="720"/>
              </w:tabs>
              <w:ind w:left="360"/>
              <w:rPr>
                <w:sz w:val="26"/>
                <w:szCs w:val="26"/>
                <w:lang w:val="en-US"/>
              </w:rPr>
            </w:pPr>
            <w:r w:rsidRPr="002A1424">
              <w:rPr>
                <w:sz w:val="26"/>
                <w:szCs w:val="26"/>
                <w:lang w:val="en-US"/>
              </w:rPr>
              <w:t>binary:logistic</w:t>
            </w:r>
          </w:p>
        </w:tc>
        <w:tc>
          <w:tcPr>
            <w:tcW w:w="0" w:type="auto"/>
            <w:tcBorders>
              <w:top w:val="single" w:sz="6" w:space="0" w:color="auto"/>
              <w:left w:val="single" w:sz="6" w:space="0" w:color="auto"/>
              <w:bottom w:val="single" w:sz="6" w:space="0" w:color="auto"/>
              <w:right w:val="single" w:sz="6" w:space="0" w:color="auto"/>
            </w:tcBorders>
            <w:vAlign w:val="center"/>
            <w:hideMark/>
          </w:tcPr>
          <w:p w14:paraId="4F2DC225" w14:textId="77777777" w:rsidR="002A1424" w:rsidRPr="002A1424" w:rsidRDefault="002A1424" w:rsidP="002A1424">
            <w:pPr>
              <w:tabs>
                <w:tab w:val="left" w:pos="720"/>
              </w:tabs>
              <w:ind w:left="360"/>
              <w:rPr>
                <w:sz w:val="26"/>
                <w:szCs w:val="26"/>
                <w:lang w:val="en-US"/>
              </w:rPr>
            </w:pPr>
            <w:r w:rsidRPr="002A1424">
              <w:rPr>
                <w:sz w:val="26"/>
                <w:szCs w:val="26"/>
                <w:lang w:val="en-US"/>
              </w:rPr>
              <w:t>Hàm mục tiêu cho bài toán phân loại nhị phân (0/1).</w:t>
            </w:r>
          </w:p>
        </w:tc>
      </w:tr>
      <w:tr w:rsidR="002A1424" w:rsidRPr="002A1424" w14:paraId="64CFD6C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5E1720" w14:textId="77777777" w:rsidR="002A1424" w:rsidRPr="002A1424" w:rsidRDefault="002A1424" w:rsidP="002A1424">
            <w:pPr>
              <w:tabs>
                <w:tab w:val="left" w:pos="720"/>
              </w:tabs>
              <w:ind w:left="360"/>
              <w:rPr>
                <w:sz w:val="26"/>
                <w:szCs w:val="26"/>
                <w:lang w:val="en-US"/>
              </w:rPr>
            </w:pPr>
            <w:r w:rsidRPr="002A1424">
              <w:rPr>
                <w:sz w:val="26"/>
                <w:szCs w:val="26"/>
                <w:lang w:val="en-US"/>
              </w:rPr>
              <w:t>eval_metric</w:t>
            </w:r>
          </w:p>
        </w:tc>
        <w:tc>
          <w:tcPr>
            <w:tcW w:w="0" w:type="auto"/>
            <w:tcBorders>
              <w:top w:val="single" w:sz="6" w:space="0" w:color="auto"/>
              <w:left w:val="single" w:sz="6" w:space="0" w:color="auto"/>
              <w:bottom w:val="single" w:sz="6" w:space="0" w:color="auto"/>
              <w:right w:val="single" w:sz="6" w:space="0" w:color="auto"/>
            </w:tcBorders>
            <w:vAlign w:val="center"/>
            <w:hideMark/>
          </w:tcPr>
          <w:p w14:paraId="14AA00D7" w14:textId="77777777" w:rsidR="002A1424" w:rsidRPr="002A1424" w:rsidRDefault="002A1424" w:rsidP="002A1424">
            <w:pPr>
              <w:tabs>
                <w:tab w:val="left" w:pos="720"/>
              </w:tabs>
              <w:ind w:left="360"/>
              <w:rPr>
                <w:sz w:val="26"/>
                <w:szCs w:val="26"/>
                <w:lang w:val="en-US"/>
              </w:rPr>
            </w:pPr>
            <w:r w:rsidRPr="002A1424">
              <w:rPr>
                <w:sz w:val="26"/>
                <w:szCs w:val="26"/>
                <w:lang w:val="en-US"/>
              </w:rPr>
              <w:t>auc</w:t>
            </w:r>
          </w:p>
        </w:tc>
        <w:tc>
          <w:tcPr>
            <w:tcW w:w="0" w:type="auto"/>
            <w:tcBorders>
              <w:top w:val="single" w:sz="6" w:space="0" w:color="auto"/>
              <w:left w:val="single" w:sz="6" w:space="0" w:color="auto"/>
              <w:bottom w:val="single" w:sz="6" w:space="0" w:color="auto"/>
              <w:right w:val="single" w:sz="6" w:space="0" w:color="auto"/>
            </w:tcBorders>
            <w:vAlign w:val="center"/>
            <w:hideMark/>
          </w:tcPr>
          <w:p w14:paraId="58EF0641" w14:textId="77777777" w:rsidR="002A1424" w:rsidRPr="002A1424" w:rsidRDefault="002A1424" w:rsidP="002A1424">
            <w:pPr>
              <w:tabs>
                <w:tab w:val="left" w:pos="720"/>
              </w:tabs>
              <w:ind w:left="360"/>
              <w:rPr>
                <w:sz w:val="26"/>
                <w:szCs w:val="26"/>
                <w:lang w:val="en-US"/>
              </w:rPr>
            </w:pPr>
            <w:r w:rsidRPr="002A1424">
              <w:rPr>
                <w:sz w:val="26"/>
                <w:szCs w:val="26"/>
                <w:lang w:val="en-US"/>
              </w:rPr>
              <w:t>Sử dụng diện tích dưới đường cong ROC để đánh giá, thay vì Accuracy (do dữ liệu mất cân bằng).</w:t>
            </w:r>
          </w:p>
        </w:tc>
      </w:tr>
      <w:tr w:rsidR="002A1424" w:rsidRPr="002A1424" w14:paraId="4A0884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46EC6F1" w14:textId="77777777" w:rsidR="002A1424" w:rsidRPr="002A1424" w:rsidRDefault="002A1424" w:rsidP="002A1424">
            <w:pPr>
              <w:tabs>
                <w:tab w:val="left" w:pos="720"/>
              </w:tabs>
              <w:ind w:left="360"/>
              <w:rPr>
                <w:sz w:val="26"/>
                <w:szCs w:val="26"/>
                <w:lang w:val="en-US"/>
              </w:rPr>
            </w:pPr>
            <w:r w:rsidRPr="002A1424">
              <w:rPr>
                <w:sz w:val="26"/>
                <w:szCs w:val="26"/>
                <w:lang w:val="en-US"/>
              </w:rPr>
              <w:t>scale_pos_weight</w:t>
            </w:r>
          </w:p>
        </w:tc>
        <w:tc>
          <w:tcPr>
            <w:tcW w:w="0" w:type="auto"/>
            <w:tcBorders>
              <w:top w:val="single" w:sz="6" w:space="0" w:color="auto"/>
              <w:left w:val="single" w:sz="6" w:space="0" w:color="auto"/>
              <w:bottom w:val="single" w:sz="6" w:space="0" w:color="auto"/>
              <w:right w:val="single" w:sz="6" w:space="0" w:color="auto"/>
            </w:tcBorders>
            <w:vAlign w:val="center"/>
            <w:hideMark/>
          </w:tcPr>
          <w:p w14:paraId="78D2C5B1" w14:textId="77777777" w:rsidR="002A1424" w:rsidRPr="002A1424" w:rsidRDefault="002A1424" w:rsidP="002A1424">
            <w:pPr>
              <w:tabs>
                <w:tab w:val="left" w:pos="720"/>
              </w:tabs>
              <w:ind w:left="360"/>
              <w:rPr>
                <w:sz w:val="26"/>
                <w:szCs w:val="26"/>
                <w:lang w:val="en-US"/>
              </w:rPr>
            </w:pPr>
            <w:r w:rsidRPr="002A1424">
              <w:rPr>
                <w:sz w:val="26"/>
                <w:szCs w:val="26"/>
                <w:lang w:val="en-US"/>
              </w:rPr>
              <w:t>8.5</w:t>
            </w:r>
          </w:p>
        </w:tc>
        <w:tc>
          <w:tcPr>
            <w:tcW w:w="0" w:type="auto"/>
            <w:tcBorders>
              <w:top w:val="single" w:sz="6" w:space="0" w:color="auto"/>
              <w:left w:val="single" w:sz="6" w:space="0" w:color="auto"/>
              <w:bottom w:val="single" w:sz="6" w:space="0" w:color="auto"/>
              <w:right w:val="single" w:sz="6" w:space="0" w:color="auto"/>
            </w:tcBorders>
            <w:vAlign w:val="center"/>
            <w:hideMark/>
          </w:tcPr>
          <w:p w14:paraId="48F715B4" w14:textId="77777777" w:rsidR="002A1424" w:rsidRPr="002A1424" w:rsidRDefault="002A1424" w:rsidP="002A1424">
            <w:pPr>
              <w:tabs>
                <w:tab w:val="left" w:pos="720"/>
              </w:tabs>
              <w:ind w:left="360"/>
              <w:rPr>
                <w:sz w:val="26"/>
                <w:szCs w:val="26"/>
                <w:lang w:val="en-US"/>
              </w:rPr>
            </w:pPr>
            <w:r w:rsidRPr="002A1424">
              <w:rPr>
                <w:sz w:val="26"/>
                <w:szCs w:val="26"/>
                <w:lang w:val="en-US"/>
              </w:rPr>
              <w:t>Quan trọng: Tăng trọng số cho lớp "Mưa" (thiểu số). Giúp mô hình không bỏ sót các cơn mưa rào nhanh dù chúng ít xuất hiện trong dữ liệu lịch sử.</w:t>
            </w:r>
          </w:p>
        </w:tc>
      </w:tr>
      <w:tr w:rsidR="002A1424" w:rsidRPr="002A1424" w14:paraId="5718050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3D830A7" w14:textId="77777777" w:rsidR="002A1424" w:rsidRPr="002A1424" w:rsidRDefault="002A1424" w:rsidP="002A1424">
            <w:pPr>
              <w:tabs>
                <w:tab w:val="left" w:pos="720"/>
              </w:tabs>
              <w:ind w:left="360"/>
              <w:rPr>
                <w:sz w:val="26"/>
                <w:szCs w:val="26"/>
                <w:lang w:val="en-US"/>
              </w:rPr>
            </w:pPr>
            <w:r w:rsidRPr="002A1424">
              <w:rPr>
                <w:sz w:val="26"/>
                <w:szCs w:val="26"/>
                <w:lang w:val="en-US"/>
              </w:rPr>
              <w:t>max_depth</w:t>
            </w:r>
          </w:p>
        </w:tc>
        <w:tc>
          <w:tcPr>
            <w:tcW w:w="0" w:type="auto"/>
            <w:tcBorders>
              <w:top w:val="single" w:sz="6" w:space="0" w:color="auto"/>
              <w:left w:val="single" w:sz="6" w:space="0" w:color="auto"/>
              <w:bottom w:val="single" w:sz="6" w:space="0" w:color="auto"/>
              <w:right w:val="single" w:sz="6" w:space="0" w:color="auto"/>
            </w:tcBorders>
            <w:vAlign w:val="center"/>
            <w:hideMark/>
          </w:tcPr>
          <w:p w14:paraId="57CF5E25" w14:textId="77777777" w:rsidR="002A1424" w:rsidRPr="002A1424" w:rsidRDefault="002A1424" w:rsidP="002A1424">
            <w:pPr>
              <w:tabs>
                <w:tab w:val="left" w:pos="720"/>
              </w:tabs>
              <w:ind w:left="360"/>
              <w:rPr>
                <w:sz w:val="26"/>
                <w:szCs w:val="26"/>
                <w:lang w:val="en-US"/>
              </w:rPr>
            </w:pPr>
            <w:r w:rsidRPr="002A1424">
              <w:rPr>
                <w:sz w:val="26"/>
                <w:szCs w:val="26"/>
                <w:lang w:val="en-US"/>
              </w:rPr>
              <w:t>6</w:t>
            </w:r>
          </w:p>
        </w:tc>
        <w:tc>
          <w:tcPr>
            <w:tcW w:w="0" w:type="auto"/>
            <w:tcBorders>
              <w:top w:val="single" w:sz="6" w:space="0" w:color="auto"/>
              <w:left w:val="single" w:sz="6" w:space="0" w:color="auto"/>
              <w:bottom w:val="single" w:sz="6" w:space="0" w:color="auto"/>
              <w:right w:val="single" w:sz="6" w:space="0" w:color="auto"/>
            </w:tcBorders>
            <w:vAlign w:val="center"/>
            <w:hideMark/>
          </w:tcPr>
          <w:p w14:paraId="495B855C" w14:textId="77777777" w:rsidR="002A1424" w:rsidRPr="002A1424" w:rsidRDefault="002A1424" w:rsidP="002A1424">
            <w:pPr>
              <w:tabs>
                <w:tab w:val="left" w:pos="720"/>
              </w:tabs>
              <w:ind w:left="360"/>
              <w:rPr>
                <w:sz w:val="26"/>
                <w:szCs w:val="26"/>
                <w:lang w:val="en-US"/>
              </w:rPr>
            </w:pPr>
            <w:r w:rsidRPr="002A1424">
              <w:rPr>
                <w:sz w:val="26"/>
                <w:szCs w:val="26"/>
                <w:lang w:val="en-US"/>
              </w:rPr>
              <w:t>Độ sâu cây quyết định vừa phải để tránh Overfitting.</w:t>
            </w:r>
          </w:p>
        </w:tc>
      </w:tr>
      <w:tr w:rsidR="002A1424" w:rsidRPr="002A1424" w14:paraId="1CC6210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F86630B" w14:textId="77777777" w:rsidR="002A1424" w:rsidRPr="002A1424" w:rsidRDefault="002A1424" w:rsidP="002A1424">
            <w:pPr>
              <w:tabs>
                <w:tab w:val="left" w:pos="720"/>
              </w:tabs>
              <w:ind w:left="360"/>
              <w:rPr>
                <w:sz w:val="26"/>
                <w:szCs w:val="26"/>
                <w:lang w:val="en-US"/>
              </w:rPr>
            </w:pPr>
            <w:r w:rsidRPr="002A1424">
              <w:rPr>
                <w:sz w:val="26"/>
                <w:szCs w:val="26"/>
                <w:lang w:val="en-US"/>
              </w:rPr>
              <w:t>learning_rate</w:t>
            </w:r>
          </w:p>
        </w:tc>
        <w:tc>
          <w:tcPr>
            <w:tcW w:w="0" w:type="auto"/>
            <w:tcBorders>
              <w:top w:val="single" w:sz="6" w:space="0" w:color="auto"/>
              <w:left w:val="single" w:sz="6" w:space="0" w:color="auto"/>
              <w:bottom w:val="single" w:sz="6" w:space="0" w:color="auto"/>
              <w:right w:val="single" w:sz="6" w:space="0" w:color="auto"/>
            </w:tcBorders>
            <w:vAlign w:val="center"/>
            <w:hideMark/>
          </w:tcPr>
          <w:p w14:paraId="719273FC" w14:textId="77777777" w:rsidR="002A1424" w:rsidRPr="002A1424" w:rsidRDefault="002A1424" w:rsidP="002A1424">
            <w:pPr>
              <w:tabs>
                <w:tab w:val="left" w:pos="720"/>
              </w:tabs>
              <w:ind w:left="360"/>
              <w:rPr>
                <w:sz w:val="26"/>
                <w:szCs w:val="26"/>
                <w:lang w:val="en-US"/>
              </w:rPr>
            </w:pPr>
            <w:r w:rsidRPr="002A1424">
              <w:rPr>
                <w:sz w:val="26"/>
                <w:szCs w:val="26"/>
                <w:lang w:val="en-US"/>
              </w:rPr>
              <w:t>0.05</w:t>
            </w:r>
          </w:p>
        </w:tc>
        <w:tc>
          <w:tcPr>
            <w:tcW w:w="0" w:type="auto"/>
            <w:tcBorders>
              <w:top w:val="single" w:sz="6" w:space="0" w:color="auto"/>
              <w:left w:val="single" w:sz="6" w:space="0" w:color="auto"/>
              <w:bottom w:val="single" w:sz="6" w:space="0" w:color="auto"/>
              <w:right w:val="single" w:sz="6" w:space="0" w:color="auto"/>
            </w:tcBorders>
            <w:vAlign w:val="center"/>
            <w:hideMark/>
          </w:tcPr>
          <w:p w14:paraId="1A788655" w14:textId="77777777" w:rsidR="002A1424" w:rsidRPr="002A1424" w:rsidRDefault="002A1424" w:rsidP="002A1424">
            <w:pPr>
              <w:tabs>
                <w:tab w:val="left" w:pos="720"/>
              </w:tabs>
              <w:ind w:left="360"/>
              <w:rPr>
                <w:sz w:val="26"/>
                <w:szCs w:val="26"/>
                <w:lang w:val="en-US"/>
              </w:rPr>
            </w:pPr>
            <w:r w:rsidRPr="002A1424">
              <w:rPr>
                <w:sz w:val="26"/>
                <w:szCs w:val="26"/>
                <w:lang w:val="en-US"/>
              </w:rPr>
              <w:t>Tốc độ học chậm để mô hình hội tụ ổn định.</w:t>
            </w:r>
          </w:p>
        </w:tc>
      </w:tr>
      <w:tr w:rsidR="002A1424" w:rsidRPr="002A1424" w14:paraId="43CADD2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EED612" w14:textId="77777777" w:rsidR="002A1424" w:rsidRPr="002A1424" w:rsidRDefault="002A1424" w:rsidP="002A1424">
            <w:pPr>
              <w:tabs>
                <w:tab w:val="left" w:pos="720"/>
              </w:tabs>
              <w:ind w:left="360"/>
              <w:rPr>
                <w:sz w:val="26"/>
                <w:szCs w:val="26"/>
                <w:lang w:val="en-US"/>
              </w:rPr>
            </w:pPr>
            <w:r w:rsidRPr="002A1424">
              <w:rPr>
                <w:sz w:val="26"/>
                <w:szCs w:val="26"/>
                <w:lang w:val="en-US"/>
              </w:rPr>
              <w:t>subsample</w:t>
            </w:r>
          </w:p>
        </w:tc>
        <w:tc>
          <w:tcPr>
            <w:tcW w:w="0" w:type="auto"/>
            <w:tcBorders>
              <w:top w:val="single" w:sz="6" w:space="0" w:color="auto"/>
              <w:left w:val="single" w:sz="6" w:space="0" w:color="auto"/>
              <w:bottom w:val="single" w:sz="6" w:space="0" w:color="auto"/>
              <w:right w:val="single" w:sz="6" w:space="0" w:color="auto"/>
            </w:tcBorders>
            <w:vAlign w:val="center"/>
            <w:hideMark/>
          </w:tcPr>
          <w:p w14:paraId="20977564" w14:textId="77777777" w:rsidR="002A1424" w:rsidRPr="002A1424" w:rsidRDefault="002A1424" w:rsidP="002A1424">
            <w:pPr>
              <w:tabs>
                <w:tab w:val="left" w:pos="720"/>
              </w:tabs>
              <w:ind w:left="360"/>
              <w:rPr>
                <w:sz w:val="26"/>
                <w:szCs w:val="26"/>
                <w:lang w:val="en-US"/>
              </w:rPr>
            </w:pPr>
            <w:r w:rsidRPr="002A1424">
              <w:rPr>
                <w:sz w:val="26"/>
                <w:szCs w:val="26"/>
                <w:lang w:val="en-US"/>
              </w:rPr>
              <w:t>0.8</w:t>
            </w:r>
          </w:p>
        </w:tc>
        <w:tc>
          <w:tcPr>
            <w:tcW w:w="0" w:type="auto"/>
            <w:tcBorders>
              <w:top w:val="single" w:sz="6" w:space="0" w:color="auto"/>
              <w:left w:val="single" w:sz="6" w:space="0" w:color="auto"/>
              <w:bottom w:val="single" w:sz="6" w:space="0" w:color="auto"/>
              <w:right w:val="single" w:sz="6" w:space="0" w:color="auto"/>
            </w:tcBorders>
            <w:vAlign w:val="center"/>
            <w:hideMark/>
          </w:tcPr>
          <w:p w14:paraId="6D7F32C0" w14:textId="77777777" w:rsidR="002A1424" w:rsidRPr="002A1424" w:rsidRDefault="002A1424" w:rsidP="002A1424">
            <w:pPr>
              <w:tabs>
                <w:tab w:val="left" w:pos="720"/>
              </w:tabs>
              <w:ind w:left="360"/>
              <w:rPr>
                <w:sz w:val="26"/>
                <w:szCs w:val="26"/>
                <w:lang w:val="en-US"/>
              </w:rPr>
            </w:pPr>
            <w:r w:rsidRPr="002A1424">
              <w:rPr>
                <w:sz w:val="26"/>
                <w:szCs w:val="26"/>
                <w:lang w:val="en-US"/>
              </w:rPr>
              <w:t>Sử dụng 80% dữ liệu ngẫu nhiên cho mỗi cây để tăng tính tổng quát.</w:t>
            </w:r>
          </w:p>
        </w:tc>
      </w:tr>
    </w:tbl>
    <w:p w14:paraId="5892B5C6" w14:textId="69C11A56" w:rsidR="002A1424" w:rsidRPr="002A1424" w:rsidRDefault="002A1424" w:rsidP="002A1424">
      <w:pPr>
        <w:tabs>
          <w:tab w:val="left" w:pos="720"/>
        </w:tabs>
        <w:ind w:left="360"/>
        <w:rPr>
          <w:b/>
          <w:bCs/>
          <w:sz w:val="26"/>
          <w:szCs w:val="26"/>
          <w:lang w:val="en-US"/>
        </w:rPr>
      </w:pPr>
    </w:p>
    <w:p w14:paraId="0F5444E6" w14:textId="77777777" w:rsidR="002A1424" w:rsidRPr="002A1424" w:rsidRDefault="002A1424" w:rsidP="002A1424">
      <w:pPr>
        <w:tabs>
          <w:tab w:val="left" w:pos="720"/>
        </w:tabs>
        <w:rPr>
          <w:b/>
          <w:bCs/>
          <w:sz w:val="26"/>
          <w:szCs w:val="26"/>
          <w:lang w:val="en-US"/>
        </w:rPr>
      </w:pPr>
      <w:r w:rsidRPr="002A1424">
        <w:rPr>
          <w:b/>
          <w:bCs/>
          <w:sz w:val="26"/>
          <w:szCs w:val="26"/>
          <w:lang w:val="en-US"/>
        </w:rPr>
        <w:t>6. Chiến lược Ra quyết định và Thích ứng Mùa (Decision Logic)</w:t>
      </w:r>
    </w:p>
    <w:p w14:paraId="2EE3E879" w14:textId="77777777" w:rsidR="002A1424" w:rsidRPr="002A1424" w:rsidRDefault="002A1424" w:rsidP="002A1424">
      <w:pPr>
        <w:tabs>
          <w:tab w:val="left" w:pos="720"/>
        </w:tabs>
        <w:ind w:left="360"/>
        <w:rPr>
          <w:sz w:val="26"/>
          <w:szCs w:val="26"/>
          <w:lang w:val="en-US"/>
        </w:rPr>
      </w:pPr>
      <w:r w:rsidRPr="002A1424">
        <w:rPr>
          <w:sz w:val="26"/>
          <w:szCs w:val="26"/>
          <w:lang w:val="en-US"/>
        </w:rPr>
        <w:t>Đây là tầng xử lý nghiệp vụ (Business Logic Layer) nằm sau mô hình AI, chịu trách nhiệm chuyển đổi xác suất dự báo thành tín hiệu điều khiển bơm máy.</w:t>
      </w:r>
    </w:p>
    <w:p w14:paraId="785A3748" w14:textId="77777777" w:rsidR="002A1424" w:rsidRPr="002A1424" w:rsidRDefault="002A1424" w:rsidP="002A1424">
      <w:pPr>
        <w:tabs>
          <w:tab w:val="left" w:pos="720"/>
        </w:tabs>
        <w:ind w:left="360"/>
        <w:rPr>
          <w:sz w:val="26"/>
          <w:szCs w:val="26"/>
          <w:lang w:val="en-US"/>
        </w:rPr>
      </w:pPr>
      <w:r w:rsidRPr="002A1424">
        <w:rPr>
          <w:sz w:val="26"/>
          <w:szCs w:val="26"/>
          <w:lang w:val="en-US"/>
        </w:rPr>
        <w:t>6.1. Logic Thích ứng 4 Mùa (Seasonal Adaptation)</w:t>
      </w:r>
    </w:p>
    <w:p w14:paraId="3807B061" w14:textId="77777777" w:rsidR="002A1424" w:rsidRPr="002A1424" w:rsidRDefault="002A1424" w:rsidP="002A1424">
      <w:pPr>
        <w:tabs>
          <w:tab w:val="left" w:pos="720"/>
        </w:tabs>
        <w:ind w:left="360"/>
        <w:rPr>
          <w:sz w:val="26"/>
          <w:szCs w:val="26"/>
          <w:lang w:val="en-US"/>
        </w:rPr>
      </w:pPr>
      <w:r w:rsidRPr="002A1424">
        <w:rPr>
          <w:sz w:val="26"/>
          <w:szCs w:val="26"/>
          <w:lang w:val="en-US"/>
        </w:rPr>
        <w:t>Hệ thống tự động điều chỉnh "độ nhạy" của quyết định dựa trên tháng trong năm:</w:t>
      </w:r>
    </w:p>
    <w:p w14:paraId="1A065062" w14:textId="77777777" w:rsidR="002A1424" w:rsidRPr="002A1424" w:rsidRDefault="002A1424" w:rsidP="002A1424">
      <w:pPr>
        <w:tabs>
          <w:tab w:val="left" w:pos="720"/>
        </w:tabs>
        <w:ind w:left="360"/>
        <w:rPr>
          <w:sz w:val="26"/>
          <w:szCs w:val="26"/>
          <w:lang w:val="en-US"/>
        </w:rPr>
      </w:pPr>
      <w:r w:rsidRPr="002A1424">
        <w:rPr>
          <w:sz w:val="26"/>
          <w:szCs w:val="26"/>
          <w:lang w:val="en-US"/>
        </w:rPr>
        <w:t>A. Mùa Xuân (Tháng 2 - Tháng 4): Chế độ "Anti-Nồm"</w:t>
      </w:r>
    </w:p>
    <w:p w14:paraId="7F467C97" w14:textId="77777777" w:rsidR="002A1424" w:rsidRPr="002A1424" w:rsidRDefault="002A1424" w:rsidP="002A1424">
      <w:pPr>
        <w:numPr>
          <w:ilvl w:val="0"/>
          <w:numId w:val="82"/>
        </w:numPr>
        <w:tabs>
          <w:tab w:val="left" w:pos="720"/>
        </w:tabs>
        <w:rPr>
          <w:sz w:val="26"/>
          <w:szCs w:val="26"/>
          <w:lang w:val="en-US"/>
        </w:rPr>
      </w:pPr>
      <w:r w:rsidRPr="002A1424">
        <w:rPr>
          <w:sz w:val="26"/>
          <w:szCs w:val="26"/>
          <w:lang w:val="en-US"/>
        </w:rPr>
        <w:t>Vấn đề: Độ ẩm không khí bão hòa (&gt;95%), sương mù, cảm biến ẩm báo ướt nhưng đất có thể khô.</w:t>
      </w:r>
    </w:p>
    <w:p w14:paraId="4E26A783" w14:textId="77777777" w:rsidR="002A1424" w:rsidRPr="002A1424" w:rsidRDefault="002A1424" w:rsidP="002A1424">
      <w:pPr>
        <w:numPr>
          <w:ilvl w:val="0"/>
          <w:numId w:val="82"/>
        </w:numPr>
        <w:tabs>
          <w:tab w:val="left" w:pos="720"/>
        </w:tabs>
        <w:rPr>
          <w:sz w:val="26"/>
          <w:szCs w:val="26"/>
          <w:lang w:val="en-US"/>
        </w:rPr>
      </w:pPr>
      <w:r w:rsidRPr="002A1424">
        <w:rPr>
          <w:sz w:val="26"/>
          <w:szCs w:val="26"/>
          <w:lang w:val="en-US"/>
        </w:rPr>
        <w:t>Logic điều chỉnh:</w:t>
      </w:r>
    </w:p>
    <w:p w14:paraId="3BF533C4" w14:textId="77777777" w:rsidR="002A1424" w:rsidRPr="002A1424" w:rsidRDefault="002A1424" w:rsidP="002A1424">
      <w:pPr>
        <w:numPr>
          <w:ilvl w:val="1"/>
          <w:numId w:val="82"/>
        </w:numPr>
        <w:tabs>
          <w:tab w:val="left" w:pos="720"/>
        </w:tabs>
        <w:rPr>
          <w:sz w:val="26"/>
          <w:szCs w:val="26"/>
          <w:lang w:val="en-US"/>
        </w:rPr>
      </w:pPr>
      <w:r w:rsidRPr="002A1424">
        <w:rPr>
          <w:sz w:val="26"/>
          <w:szCs w:val="26"/>
          <w:lang w:val="en-US"/>
        </w:rPr>
        <w:t>Hạ thấp trọng số của đặc trưng sensor_humidity.</w:t>
      </w:r>
    </w:p>
    <w:p w14:paraId="48CFC49D" w14:textId="4BF87399" w:rsidR="002A1424" w:rsidRPr="002A1424" w:rsidRDefault="002A1424" w:rsidP="002A1424">
      <w:pPr>
        <w:numPr>
          <w:ilvl w:val="1"/>
          <w:numId w:val="82"/>
        </w:numPr>
        <w:tabs>
          <w:tab w:val="left" w:pos="720"/>
        </w:tabs>
        <w:rPr>
          <w:sz w:val="26"/>
          <w:szCs w:val="26"/>
          <w:lang w:val="en-US"/>
        </w:rPr>
      </w:pPr>
      <w:r w:rsidRPr="002A1424">
        <w:rPr>
          <w:sz w:val="26"/>
          <w:szCs w:val="26"/>
          <w:lang w:val="en-US"/>
        </w:rPr>
        <w:t>Nâng cao ngưỡng quyết định mưa (Threshold_rain = 0.8). Chỉ hoãn tưới khi xác suất mưa từ API cực cao hoặc áp suất giảm sâu.</w:t>
      </w:r>
    </w:p>
    <w:p w14:paraId="65B68FC7" w14:textId="4692A489" w:rsidR="002A1424" w:rsidRPr="002A1424" w:rsidRDefault="002A1424" w:rsidP="002A1424">
      <w:pPr>
        <w:numPr>
          <w:ilvl w:val="1"/>
          <w:numId w:val="82"/>
        </w:numPr>
        <w:tabs>
          <w:tab w:val="left" w:pos="720"/>
        </w:tabs>
        <w:rPr>
          <w:sz w:val="26"/>
          <w:szCs w:val="26"/>
          <w:lang w:val="en-US"/>
        </w:rPr>
      </w:pPr>
      <w:r w:rsidRPr="002A1424">
        <w:rPr>
          <w:sz w:val="26"/>
          <w:szCs w:val="26"/>
          <w:lang w:val="en-US"/>
        </w:rPr>
        <w:t xml:space="preserve">Quy tắc cứng: Nếu dew_point_diff </w:t>
      </w:r>
      <w:r>
        <w:rPr>
          <w:sz w:val="26"/>
          <w:szCs w:val="26"/>
          <w:lang w:val="en-US"/>
        </w:rPr>
        <w:t>xấp xỉ 0</w:t>
      </w:r>
      <w:r w:rsidRPr="002A1424">
        <w:rPr>
          <w:sz w:val="26"/>
          <w:szCs w:val="26"/>
          <w:lang w:val="en-US"/>
        </w:rPr>
        <w:t xml:space="preserve"> (Nồm) </w:t>
      </w:r>
      <w:r>
        <w:rPr>
          <w:sz w:val="26"/>
          <w:szCs w:val="26"/>
          <w:lang w:val="en-US"/>
        </w:rPr>
        <w:t>và</w:t>
      </w:r>
      <w:r w:rsidRPr="002A1424">
        <w:rPr>
          <w:sz w:val="26"/>
          <w:szCs w:val="26"/>
          <w:lang w:val="en-US"/>
        </w:rPr>
        <w:t xml:space="preserve"> soil_moisture &lt; Ngưỡng tưới </w:t>
      </w:r>
      <w:r>
        <w:rPr>
          <w:sz w:val="26"/>
          <w:szCs w:val="26"/>
          <w:lang w:val="en-US"/>
        </w:rPr>
        <w:t>-&gt;</w:t>
      </w:r>
      <w:r w:rsidRPr="002A1424">
        <w:rPr>
          <w:sz w:val="26"/>
          <w:szCs w:val="26"/>
          <w:lang w:val="en-US"/>
        </w:rPr>
        <w:t xml:space="preserve"> VẪN TƯỚI.</w:t>
      </w:r>
    </w:p>
    <w:p w14:paraId="27B6AFD8" w14:textId="77777777" w:rsidR="002A1424" w:rsidRPr="002A1424" w:rsidRDefault="002A1424" w:rsidP="002A1424">
      <w:pPr>
        <w:tabs>
          <w:tab w:val="left" w:pos="720"/>
        </w:tabs>
        <w:ind w:left="360"/>
        <w:rPr>
          <w:sz w:val="26"/>
          <w:szCs w:val="26"/>
          <w:lang w:val="en-US"/>
        </w:rPr>
      </w:pPr>
      <w:r w:rsidRPr="002A1424">
        <w:rPr>
          <w:sz w:val="26"/>
          <w:szCs w:val="26"/>
          <w:lang w:val="en-US"/>
        </w:rPr>
        <w:t>B. Mùa Hè (Tháng 5 - Tháng 7): Chế độ "Phản ứng nhanh"</w:t>
      </w:r>
    </w:p>
    <w:p w14:paraId="2684B030" w14:textId="73798C7D" w:rsidR="002A1424" w:rsidRPr="002A1424" w:rsidRDefault="002A1424" w:rsidP="002A1424">
      <w:pPr>
        <w:numPr>
          <w:ilvl w:val="0"/>
          <w:numId w:val="83"/>
        </w:numPr>
        <w:tabs>
          <w:tab w:val="left" w:pos="720"/>
        </w:tabs>
        <w:rPr>
          <w:sz w:val="26"/>
          <w:szCs w:val="26"/>
          <w:lang w:val="en-US"/>
        </w:rPr>
      </w:pPr>
      <w:r w:rsidRPr="002A1424">
        <w:rPr>
          <w:sz w:val="26"/>
          <w:szCs w:val="26"/>
          <w:lang w:val="en-US"/>
        </w:rPr>
        <w:t>Vấn đề: Nắng gắt, bốc hơi nhanh (ET cao), mưa rào đến nhanh.</w:t>
      </w:r>
    </w:p>
    <w:p w14:paraId="4B67D630" w14:textId="77777777" w:rsidR="002A1424" w:rsidRPr="002A1424" w:rsidRDefault="002A1424" w:rsidP="002A1424">
      <w:pPr>
        <w:numPr>
          <w:ilvl w:val="0"/>
          <w:numId w:val="83"/>
        </w:numPr>
        <w:tabs>
          <w:tab w:val="left" w:pos="720"/>
        </w:tabs>
        <w:rPr>
          <w:sz w:val="26"/>
          <w:szCs w:val="26"/>
          <w:lang w:val="en-US"/>
        </w:rPr>
      </w:pPr>
      <w:r w:rsidRPr="002A1424">
        <w:rPr>
          <w:sz w:val="26"/>
          <w:szCs w:val="26"/>
          <w:lang w:val="en-US"/>
        </w:rPr>
        <w:t>Logic điều chỉnh:</w:t>
      </w:r>
    </w:p>
    <w:p w14:paraId="6990C47B" w14:textId="5A6F26CB" w:rsidR="002A1424" w:rsidRPr="002A1424" w:rsidRDefault="002A1424" w:rsidP="002A1424">
      <w:pPr>
        <w:numPr>
          <w:ilvl w:val="1"/>
          <w:numId w:val="83"/>
        </w:numPr>
        <w:tabs>
          <w:tab w:val="left" w:pos="720"/>
        </w:tabs>
        <w:rPr>
          <w:sz w:val="26"/>
          <w:szCs w:val="26"/>
          <w:lang w:val="en-US"/>
        </w:rPr>
      </w:pPr>
      <w:r w:rsidRPr="002A1424">
        <w:rPr>
          <w:sz w:val="26"/>
          <w:szCs w:val="26"/>
          <w:lang w:val="en-US"/>
        </w:rPr>
        <w:t>Giảm ngưỡng quyết định mưa (Threshold_rain = 0.5). Chấp nhận rủi ro dự báo sai (False Positive) để ưu tiên giữ ẩm cho cây.</w:t>
      </w:r>
    </w:p>
    <w:p w14:paraId="71CE82BD" w14:textId="734FEA6F" w:rsidR="002A1424" w:rsidRPr="002A1424" w:rsidRDefault="002A1424" w:rsidP="002A1424">
      <w:pPr>
        <w:numPr>
          <w:ilvl w:val="1"/>
          <w:numId w:val="83"/>
        </w:numPr>
        <w:tabs>
          <w:tab w:val="left" w:pos="720"/>
        </w:tabs>
        <w:rPr>
          <w:sz w:val="26"/>
          <w:szCs w:val="26"/>
          <w:lang w:val="en-US"/>
        </w:rPr>
      </w:pPr>
      <w:r w:rsidRPr="002A1424">
        <w:rPr>
          <w:sz w:val="26"/>
          <w:szCs w:val="26"/>
          <w:lang w:val="en-US"/>
        </w:rPr>
        <w:t xml:space="preserve">Kích hoạt giám sát Đạo hàm áp suất (pressure_slope): Nếu áp suất tụt &gt; 2hPa/30phút </w:t>
      </w:r>
      <w:r>
        <w:rPr>
          <w:sz w:val="26"/>
          <w:szCs w:val="26"/>
          <w:lang w:val="en-US"/>
        </w:rPr>
        <w:t>-&gt;</w:t>
      </w:r>
      <w:r w:rsidRPr="002A1424">
        <w:rPr>
          <w:sz w:val="26"/>
          <w:szCs w:val="26"/>
          <w:lang w:val="en-US"/>
        </w:rPr>
        <w:t xml:space="preserve"> Kích hoạt ngắt bơm khẩn cấp (Emergency Stop) bất kể dự báo API.</w:t>
      </w:r>
    </w:p>
    <w:p w14:paraId="1A7A879F" w14:textId="77777777" w:rsidR="002A1424" w:rsidRPr="002A1424" w:rsidRDefault="002A1424" w:rsidP="002A1424">
      <w:pPr>
        <w:tabs>
          <w:tab w:val="left" w:pos="720"/>
        </w:tabs>
        <w:ind w:left="360"/>
        <w:rPr>
          <w:sz w:val="26"/>
          <w:szCs w:val="26"/>
          <w:lang w:val="en-US"/>
        </w:rPr>
      </w:pPr>
      <w:r w:rsidRPr="002A1424">
        <w:rPr>
          <w:sz w:val="26"/>
          <w:szCs w:val="26"/>
          <w:lang w:val="en-US"/>
        </w:rPr>
        <w:t>C. Mùa Thu &amp; Đông: Chế độ "Tiết kiệm"</w:t>
      </w:r>
    </w:p>
    <w:p w14:paraId="69B19515" w14:textId="04A343CB" w:rsidR="002A1424" w:rsidRPr="002A1424" w:rsidRDefault="002A1424" w:rsidP="002A1424">
      <w:pPr>
        <w:numPr>
          <w:ilvl w:val="0"/>
          <w:numId w:val="84"/>
        </w:numPr>
        <w:tabs>
          <w:tab w:val="left" w:pos="720"/>
        </w:tabs>
        <w:rPr>
          <w:sz w:val="26"/>
          <w:szCs w:val="26"/>
          <w:lang w:val="en-US"/>
        </w:rPr>
      </w:pPr>
      <w:r w:rsidRPr="002A1424">
        <w:rPr>
          <w:sz w:val="26"/>
          <w:szCs w:val="26"/>
          <w:lang w:val="en-US"/>
        </w:rPr>
        <w:t>Logic: Ưu tiên tiết kiệm nước. Ngưỡng quyết định Threshold_rain = 0.4. Chỉ cần có dấu hiệu mưa nhỏ là hoãn tưới.</w:t>
      </w:r>
    </w:p>
    <w:p w14:paraId="5CB13AEB" w14:textId="77777777" w:rsidR="002A1424" w:rsidRPr="002A1424" w:rsidRDefault="002A1424" w:rsidP="002A1424">
      <w:pPr>
        <w:tabs>
          <w:tab w:val="left" w:pos="720"/>
        </w:tabs>
        <w:ind w:left="360"/>
        <w:rPr>
          <w:sz w:val="26"/>
          <w:szCs w:val="26"/>
          <w:lang w:val="en-US"/>
        </w:rPr>
      </w:pPr>
      <w:r w:rsidRPr="002A1424">
        <w:rPr>
          <w:sz w:val="26"/>
          <w:szCs w:val="26"/>
          <w:lang w:val="en-US"/>
        </w:rPr>
        <w:t>6.2. Ma trận Quyết định Hợp nhất (Fusion Decision Matrix)</w:t>
      </w:r>
    </w:p>
    <w:p w14:paraId="162E1F9E" w14:textId="77777777" w:rsidR="002A1424" w:rsidRPr="002A1424" w:rsidRDefault="002A1424" w:rsidP="002A1424">
      <w:pPr>
        <w:tabs>
          <w:tab w:val="left" w:pos="720"/>
        </w:tabs>
        <w:ind w:left="360"/>
        <w:rPr>
          <w:sz w:val="26"/>
          <w:szCs w:val="26"/>
          <w:lang w:val="en-US"/>
        </w:rPr>
      </w:pPr>
      <w:r w:rsidRPr="002A1424">
        <w:rPr>
          <w:sz w:val="26"/>
          <w:szCs w:val="26"/>
          <w:lang w:val="en-US"/>
        </w:rPr>
        <w:t>Bảng chân lý (Truth Table) cho quyết định cuối cùng tại mỗi chu kỳ 15s: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gridCol w:w="1709"/>
        <w:gridCol w:w="1289"/>
        <w:gridCol w:w="1552"/>
        <w:gridCol w:w="2731"/>
      </w:tblGrid>
      <w:tr w:rsidR="002A1424" w:rsidRPr="002A1424" w14:paraId="3ED1B76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27FA680" w14:textId="77777777" w:rsidR="002A1424" w:rsidRPr="002A1424" w:rsidRDefault="002A1424" w:rsidP="002A1424">
            <w:pPr>
              <w:tabs>
                <w:tab w:val="left" w:pos="720"/>
              </w:tabs>
              <w:ind w:left="360"/>
              <w:rPr>
                <w:sz w:val="26"/>
                <w:szCs w:val="26"/>
                <w:lang w:val="en-US"/>
              </w:rPr>
            </w:pPr>
            <w:r w:rsidRPr="002A1424">
              <w:rPr>
                <w:sz w:val="26"/>
                <w:szCs w:val="26"/>
                <w:lang w:val="en-US"/>
              </w:rPr>
              <w:lastRenderedPageBreak/>
              <w:t>Dự báo API (Vĩ mô)</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33584" w14:textId="77777777" w:rsidR="002A1424" w:rsidRPr="002A1424" w:rsidRDefault="002A1424" w:rsidP="002A1424">
            <w:pPr>
              <w:tabs>
                <w:tab w:val="left" w:pos="720"/>
              </w:tabs>
              <w:ind w:left="360"/>
              <w:rPr>
                <w:sz w:val="26"/>
                <w:szCs w:val="26"/>
                <w:lang w:val="en-US"/>
              </w:rPr>
            </w:pPr>
            <w:r w:rsidRPr="002A1424">
              <w:rPr>
                <w:sz w:val="26"/>
                <w:szCs w:val="26"/>
                <w:lang w:val="en-US"/>
              </w:rPr>
              <w:t>Xu hướng Cảm biến (Vi mô)</w:t>
            </w:r>
          </w:p>
        </w:tc>
        <w:tc>
          <w:tcPr>
            <w:tcW w:w="0" w:type="auto"/>
            <w:tcBorders>
              <w:top w:val="single" w:sz="6" w:space="0" w:color="auto"/>
              <w:left w:val="single" w:sz="6" w:space="0" w:color="auto"/>
              <w:bottom w:val="single" w:sz="6" w:space="0" w:color="auto"/>
              <w:right w:val="single" w:sz="6" w:space="0" w:color="auto"/>
            </w:tcBorders>
            <w:vAlign w:val="center"/>
            <w:hideMark/>
          </w:tcPr>
          <w:p w14:paraId="3FC911ED" w14:textId="77777777" w:rsidR="002A1424" w:rsidRPr="002A1424" w:rsidRDefault="002A1424" w:rsidP="002A1424">
            <w:pPr>
              <w:tabs>
                <w:tab w:val="left" w:pos="720"/>
              </w:tabs>
              <w:ind w:left="360"/>
              <w:rPr>
                <w:sz w:val="26"/>
                <w:szCs w:val="26"/>
                <w:lang w:val="en-US"/>
              </w:rPr>
            </w:pPr>
            <w:r w:rsidRPr="002A1424">
              <w:rPr>
                <w:sz w:val="26"/>
                <w:szCs w:val="26"/>
                <w:lang w:val="en-US"/>
              </w:rPr>
              <w:t>Trạng thái Đất</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17D27" w14:textId="77777777" w:rsidR="002A1424" w:rsidRPr="002A1424" w:rsidRDefault="002A1424" w:rsidP="002A1424">
            <w:pPr>
              <w:tabs>
                <w:tab w:val="left" w:pos="720"/>
              </w:tabs>
              <w:ind w:left="360"/>
              <w:rPr>
                <w:sz w:val="26"/>
                <w:szCs w:val="26"/>
                <w:lang w:val="en-US"/>
              </w:rPr>
            </w:pPr>
            <w:r w:rsidRPr="002A1424">
              <w:rPr>
                <w:sz w:val="26"/>
                <w:szCs w:val="26"/>
                <w:lang w:val="en-US"/>
              </w:rPr>
              <w:t>Quyết định Hệ thống</w:t>
            </w:r>
          </w:p>
        </w:tc>
        <w:tc>
          <w:tcPr>
            <w:tcW w:w="0" w:type="auto"/>
            <w:tcBorders>
              <w:top w:val="single" w:sz="6" w:space="0" w:color="auto"/>
              <w:left w:val="single" w:sz="6" w:space="0" w:color="auto"/>
              <w:bottom w:val="single" w:sz="6" w:space="0" w:color="auto"/>
              <w:right w:val="single" w:sz="6" w:space="0" w:color="auto"/>
            </w:tcBorders>
            <w:vAlign w:val="center"/>
            <w:hideMark/>
          </w:tcPr>
          <w:p w14:paraId="5CEB02A7" w14:textId="77777777" w:rsidR="002A1424" w:rsidRPr="002A1424" w:rsidRDefault="002A1424" w:rsidP="002A1424">
            <w:pPr>
              <w:tabs>
                <w:tab w:val="left" w:pos="720"/>
              </w:tabs>
              <w:ind w:left="360"/>
              <w:rPr>
                <w:sz w:val="26"/>
                <w:szCs w:val="26"/>
                <w:lang w:val="en-US"/>
              </w:rPr>
            </w:pPr>
            <w:r w:rsidRPr="002A1424">
              <w:rPr>
                <w:sz w:val="26"/>
                <w:szCs w:val="26"/>
                <w:lang w:val="en-US"/>
              </w:rPr>
              <w:t>Giải thích</w:t>
            </w:r>
          </w:p>
        </w:tc>
      </w:tr>
      <w:tr w:rsidR="002A1424" w:rsidRPr="002A1424" w14:paraId="6B354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76CCFB" w14:textId="77777777" w:rsidR="002A1424" w:rsidRPr="002A1424" w:rsidRDefault="002A1424" w:rsidP="002A1424">
            <w:pPr>
              <w:tabs>
                <w:tab w:val="left" w:pos="720"/>
              </w:tabs>
              <w:ind w:left="360"/>
              <w:rPr>
                <w:sz w:val="26"/>
                <w:szCs w:val="26"/>
                <w:lang w:val="en-US"/>
              </w:rPr>
            </w:pPr>
            <w:r w:rsidRPr="002A1424">
              <w:rPr>
                <w:sz w:val="26"/>
                <w:szCs w:val="26"/>
                <w:lang w:val="en-US"/>
              </w:rPr>
              <w:t>Mưa (&gt;70%)</w:t>
            </w:r>
          </w:p>
        </w:tc>
        <w:tc>
          <w:tcPr>
            <w:tcW w:w="0" w:type="auto"/>
            <w:tcBorders>
              <w:top w:val="single" w:sz="6" w:space="0" w:color="auto"/>
              <w:left w:val="single" w:sz="6" w:space="0" w:color="auto"/>
              <w:bottom w:val="single" w:sz="6" w:space="0" w:color="auto"/>
              <w:right w:val="single" w:sz="6" w:space="0" w:color="auto"/>
            </w:tcBorders>
            <w:vAlign w:val="center"/>
            <w:hideMark/>
          </w:tcPr>
          <w:p w14:paraId="7EA280BD" w14:textId="77777777" w:rsidR="002A1424" w:rsidRPr="002A1424" w:rsidRDefault="002A1424" w:rsidP="002A1424">
            <w:pPr>
              <w:tabs>
                <w:tab w:val="left" w:pos="720"/>
              </w:tabs>
              <w:ind w:left="360"/>
              <w:rPr>
                <w:sz w:val="26"/>
                <w:szCs w:val="26"/>
                <w:lang w:val="en-US"/>
              </w:rPr>
            </w:pPr>
            <w:r w:rsidRPr="002A1424">
              <w:rPr>
                <w:sz w:val="26"/>
                <w:szCs w:val="26"/>
                <w:lang w:val="en-US"/>
              </w:rPr>
              <w:t>Áp suất giảm, Ẩm tăng</w:t>
            </w:r>
          </w:p>
        </w:tc>
        <w:tc>
          <w:tcPr>
            <w:tcW w:w="0" w:type="auto"/>
            <w:tcBorders>
              <w:top w:val="single" w:sz="6" w:space="0" w:color="auto"/>
              <w:left w:val="single" w:sz="6" w:space="0" w:color="auto"/>
              <w:bottom w:val="single" w:sz="6" w:space="0" w:color="auto"/>
              <w:right w:val="single" w:sz="6" w:space="0" w:color="auto"/>
            </w:tcBorders>
            <w:vAlign w:val="center"/>
            <w:hideMark/>
          </w:tcPr>
          <w:p w14:paraId="3B31BE68" w14:textId="77777777" w:rsidR="002A1424" w:rsidRPr="002A1424" w:rsidRDefault="002A1424" w:rsidP="002A1424">
            <w:pPr>
              <w:tabs>
                <w:tab w:val="left" w:pos="720"/>
              </w:tabs>
              <w:ind w:left="360"/>
              <w:rPr>
                <w:sz w:val="26"/>
                <w:szCs w:val="26"/>
                <w:lang w:val="en-US"/>
              </w:rPr>
            </w:pPr>
            <w:r w:rsidRPr="002A1424">
              <w:rPr>
                <w:sz w:val="26"/>
                <w:szCs w:val="26"/>
                <w:lang w:val="en-US"/>
              </w:rPr>
              <w:t>Bất kỳ</w:t>
            </w:r>
          </w:p>
        </w:tc>
        <w:tc>
          <w:tcPr>
            <w:tcW w:w="0" w:type="auto"/>
            <w:tcBorders>
              <w:top w:val="single" w:sz="6" w:space="0" w:color="auto"/>
              <w:left w:val="single" w:sz="6" w:space="0" w:color="auto"/>
              <w:bottom w:val="single" w:sz="6" w:space="0" w:color="auto"/>
              <w:right w:val="single" w:sz="6" w:space="0" w:color="auto"/>
            </w:tcBorders>
            <w:vAlign w:val="center"/>
            <w:hideMark/>
          </w:tcPr>
          <w:p w14:paraId="7E627D69" w14:textId="77777777" w:rsidR="002A1424" w:rsidRPr="002A1424" w:rsidRDefault="002A1424" w:rsidP="002A1424">
            <w:pPr>
              <w:tabs>
                <w:tab w:val="left" w:pos="720"/>
              </w:tabs>
              <w:ind w:left="360"/>
              <w:rPr>
                <w:sz w:val="26"/>
                <w:szCs w:val="26"/>
                <w:lang w:val="en-US"/>
              </w:rPr>
            </w:pPr>
            <w:r w:rsidRPr="002A1424">
              <w:rPr>
                <w:sz w:val="26"/>
                <w:szCs w:val="26"/>
                <w:lang w:val="en-US"/>
              </w:rPr>
              <w:t>HOÃN TƯỚI</w:t>
            </w:r>
          </w:p>
        </w:tc>
        <w:tc>
          <w:tcPr>
            <w:tcW w:w="0" w:type="auto"/>
            <w:tcBorders>
              <w:top w:val="single" w:sz="6" w:space="0" w:color="auto"/>
              <w:left w:val="single" w:sz="6" w:space="0" w:color="auto"/>
              <w:bottom w:val="single" w:sz="6" w:space="0" w:color="auto"/>
              <w:right w:val="single" w:sz="6" w:space="0" w:color="auto"/>
            </w:tcBorders>
            <w:vAlign w:val="center"/>
            <w:hideMark/>
          </w:tcPr>
          <w:p w14:paraId="237218FC" w14:textId="77777777" w:rsidR="002A1424" w:rsidRPr="002A1424" w:rsidRDefault="002A1424" w:rsidP="002A1424">
            <w:pPr>
              <w:tabs>
                <w:tab w:val="left" w:pos="720"/>
              </w:tabs>
              <w:ind w:left="360"/>
              <w:rPr>
                <w:sz w:val="26"/>
                <w:szCs w:val="26"/>
                <w:lang w:val="en-US"/>
              </w:rPr>
            </w:pPr>
            <w:r w:rsidRPr="002A1424">
              <w:rPr>
                <w:sz w:val="26"/>
                <w:szCs w:val="26"/>
                <w:lang w:val="en-US"/>
              </w:rPr>
              <w:t>Dự báo API và Cảm biến đồng thuận.</w:t>
            </w:r>
          </w:p>
        </w:tc>
      </w:tr>
      <w:tr w:rsidR="002A1424" w:rsidRPr="002A1424" w14:paraId="0EF67F6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111488" w14:textId="77777777" w:rsidR="002A1424" w:rsidRPr="002A1424" w:rsidRDefault="002A1424" w:rsidP="002A1424">
            <w:pPr>
              <w:tabs>
                <w:tab w:val="left" w:pos="720"/>
              </w:tabs>
              <w:ind w:left="360"/>
              <w:rPr>
                <w:sz w:val="26"/>
                <w:szCs w:val="26"/>
                <w:lang w:val="en-US"/>
              </w:rPr>
            </w:pPr>
            <w:r w:rsidRPr="002A1424">
              <w:rPr>
                <w:sz w:val="26"/>
                <w:szCs w:val="26"/>
                <w:lang w:val="en-US"/>
              </w:rPr>
              <w:t>Mưa (&gt;70%)</w:t>
            </w:r>
          </w:p>
        </w:tc>
        <w:tc>
          <w:tcPr>
            <w:tcW w:w="0" w:type="auto"/>
            <w:tcBorders>
              <w:top w:val="single" w:sz="6" w:space="0" w:color="auto"/>
              <w:left w:val="single" w:sz="6" w:space="0" w:color="auto"/>
              <w:bottom w:val="single" w:sz="6" w:space="0" w:color="auto"/>
              <w:right w:val="single" w:sz="6" w:space="0" w:color="auto"/>
            </w:tcBorders>
            <w:vAlign w:val="center"/>
            <w:hideMark/>
          </w:tcPr>
          <w:p w14:paraId="654DA0D0" w14:textId="77777777" w:rsidR="002A1424" w:rsidRPr="002A1424" w:rsidRDefault="002A1424" w:rsidP="002A1424">
            <w:pPr>
              <w:tabs>
                <w:tab w:val="left" w:pos="720"/>
              </w:tabs>
              <w:ind w:left="360"/>
              <w:rPr>
                <w:sz w:val="26"/>
                <w:szCs w:val="26"/>
                <w:lang w:val="en-US"/>
              </w:rPr>
            </w:pPr>
            <w:r w:rsidRPr="002A1424">
              <w:rPr>
                <w:sz w:val="26"/>
                <w:szCs w:val="26"/>
                <w:lang w:val="en-US"/>
              </w:rPr>
              <w:t>Áp suất ổn định, Nhiệt cao</w:t>
            </w:r>
          </w:p>
        </w:tc>
        <w:tc>
          <w:tcPr>
            <w:tcW w:w="0" w:type="auto"/>
            <w:tcBorders>
              <w:top w:val="single" w:sz="6" w:space="0" w:color="auto"/>
              <w:left w:val="single" w:sz="6" w:space="0" w:color="auto"/>
              <w:bottom w:val="single" w:sz="6" w:space="0" w:color="auto"/>
              <w:right w:val="single" w:sz="6" w:space="0" w:color="auto"/>
            </w:tcBorders>
            <w:vAlign w:val="center"/>
            <w:hideMark/>
          </w:tcPr>
          <w:p w14:paraId="6E1F2BB1" w14:textId="77777777" w:rsidR="002A1424" w:rsidRPr="002A1424" w:rsidRDefault="002A1424" w:rsidP="002A1424">
            <w:pPr>
              <w:tabs>
                <w:tab w:val="left" w:pos="720"/>
              </w:tabs>
              <w:ind w:left="360"/>
              <w:rPr>
                <w:sz w:val="26"/>
                <w:szCs w:val="26"/>
                <w:lang w:val="en-US"/>
              </w:rPr>
            </w:pPr>
            <w:r w:rsidRPr="002A1424">
              <w:rPr>
                <w:sz w:val="26"/>
                <w:szCs w:val="26"/>
                <w:lang w:val="en-US"/>
              </w:rPr>
              <w:t>Khô</w:t>
            </w:r>
          </w:p>
        </w:tc>
        <w:tc>
          <w:tcPr>
            <w:tcW w:w="0" w:type="auto"/>
            <w:tcBorders>
              <w:top w:val="single" w:sz="6" w:space="0" w:color="auto"/>
              <w:left w:val="single" w:sz="6" w:space="0" w:color="auto"/>
              <w:bottom w:val="single" w:sz="6" w:space="0" w:color="auto"/>
              <w:right w:val="single" w:sz="6" w:space="0" w:color="auto"/>
            </w:tcBorders>
            <w:vAlign w:val="center"/>
            <w:hideMark/>
          </w:tcPr>
          <w:p w14:paraId="3CDC273A" w14:textId="77777777" w:rsidR="002A1424" w:rsidRPr="002A1424" w:rsidRDefault="002A1424" w:rsidP="002A1424">
            <w:pPr>
              <w:tabs>
                <w:tab w:val="left" w:pos="720"/>
              </w:tabs>
              <w:ind w:left="360"/>
              <w:rPr>
                <w:sz w:val="26"/>
                <w:szCs w:val="26"/>
                <w:lang w:val="en-US"/>
              </w:rPr>
            </w:pPr>
            <w:r w:rsidRPr="002A1424">
              <w:rPr>
                <w:sz w:val="26"/>
                <w:szCs w:val="26"/>
                <w:lang w:val="en-US"/>
              </w:rPr>
              <w:t>TƯỚI BÙ (50%)</w:t>
            </w:r>
          </w:p>
        </w:tc>
        <w:tc>
          <w:tcPr>
            <w:tcW w:w="0" w:type="auto"/>
            <w:tcBorders>
              <w:top w:val="single" w:sz="6" w:space="0" w:color="auto"/>
              <w:left w:val="single" w:sz="6" w:space="0" w:color="auto"/>
              <w:bottom w:val="single" w:sz="6" w:space="0" w:color="auto"/>
              <w:right w:val="single" w:sz="6" w:space="0" w:color="auto"/>
            </w:tcBorders>
            <w:vAlign w:val="center"/>
            <w:hideMark/>
          </w:tcPr>
          <w:p w14:paraId="64D9B4B5" w14:textId="77777777" w:rsidR="002A1424" w:rsidRPr="002A1424" w:rsidRDefault="002A1424" w:rsidP="002A1424">
            <w:pPr>
              <w:tabs>
                <w:tab w:val="left" w:pos="720"/>
              </w:tabs>
              <w:ind w:left="360"/>
              <w:rPr>
                <w:sz w:val="26"/>
                <w:szCs w:val="26"/>
                <w:lang w:val="en-US"/>
              </w:rPr>
            </w:pPr>
            <w:r w:rsidRPr="002A1424">
              <w:rPr>
                <w:sz w:val="26"/>
                <w:szCs w:val="26"/>
                <w:lang w:val="en-US"/>
              </w:rPr>
              <w:t>API có thể báo sai (mưa vùng khác). Tưới lượng nhỏ để thăm dò.</w:t>
            </w:r>
          </w:p>
        </w:tc>
      </w:tr>
      <w:tr w:rsidR="002A1424" w:rsidRPr="002A1424" w14:paraId="637431B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181C791" w14:textId="77777777" w:rsidR="002A1424" w:rsidRPr="002A1424" w:rsidRDefault="002A1424" w:rsidP="002A1424">
            <w:pPr>
              <w:tabs>
                <w:tab w:val="left" w:pos="720"/>
              </w:tabs>
              <w:ind w:left="360"/>
              <w:rPr>
                <w:sz w:val="26"/>
                <w:szCs w:val="26"/>
                <w:lang w:val="en-US"/>
              </w:rPr>
            </w:pPr>
            <w:r w:rsidRPr="002A1424">
              <w:rPr>
                <w:sz w:val="26"/>
                <w:szCs w:val="26"/>
                <w:lang w:val="en-US"/>
              </w:rPr>
              <w:t>Không mưa</w:t>
            </w:r>
          </w:p>
        </w:tc>
        <w:tc>
          <w:tcPr>
            <w:tcW w:w="0" w:type="auto"/>
            <w:tcBorders>
              <w:top w:val="single" w:sz="6" w:space="0" w:color="auto"/>
              <w:left w:val="single" w:sz="6" w:space="0" w:color="auto"/>
              <w:bottom w:val="single" w:sz="6" w:space="0" w:color="auto"/>
              <w:right w:val="single" w:sz="6" w:space="0" w:color="auto"/>
            </w:tcBorders>
            <w:vAlign w:val="center"/>
            <w:hideMark/>
          </w:tcPr>
          <w:p w14:paraId="0AD1CDE9" w14:textId="77777777" w:rsidR="002A1424" w:rsidRPr="002A1424" w:rsidRDefault="002A1424" w:rsidP="002A1424">
            <w:pPr>
              <w:tabs>
                <w:tab w:val="left" w:pos="720"/>
              </w:tabs>
              <w:ind w:left="360"/>
              <w:rPr>
                <w:sz w:val="26"/>
                <w:szCs w:val="26"/>
                <w:lang w:val="en-US"/>
              </w:rPr>
            </w:pPr>
            <w:r w:rsidRPr="002A1424">
              <w:rPr>
                <w:sz w:val="26"/>
                <w:szCs w:val="26"/>
                <w:lang w:val="en-US"/>
              </w:rPr>
              <w:t>Áp suất ổn định</w:t>
            </w:r>
          </w:p>
        </w:tc>
        <w:tc>
          <w:tcPr>
            <w:tcW w:w="0" w:type="auto"/>
            <w:tcBorders>
              <w:top w:val="single" w:sz="6" w:space="0" w:color="auto"/>
              <w:left w:val="single" w:sz="6" w:space="0" w:color="auto"/>
              <w:bottom w:val="single" w:sz="6" w:space="0" w:color="auto"/>
              <w:right w:val="single" w:sz="6" w:space="0" w:color="auto"/>
            </w:tcBorders>
            <w:vAlign w:val="center"/>
            <w:hideMark/>
          </w:tcPr>
          <w:p w14:paraId="2DD51B05" w14:textId="77777777" w:rsidR="002A1424" w:rsidRPr="002A1424" w:rsidRDefault="002A1424" w:rsidP="002A1424">
            <w:pPr>
              <w:tabs>
                <w:tab w:val="left" w:pos="720"/>
              </w:tabs>
              <w:ind w:left="360"/>
              <w:rPr>
                <w:sz w:val="26"/>
                <w:szCs w:val="26"/>
                <w:lang w:val="en-US"/>
              </w:rPr>
            </w:pPr>
            <w:r w:rsidRPr="002A1424">
              <w:rPr>
                <w:sz w:val="26"/>
                <w:szCs w:val="26"/>
                <w:lang w:val="en-US"/>
              </w:rPr>
              <w:t>Khô</w:t>
            </w:r>
          </w:p>
        </w:tc>
        <w:tc>
          <w:tcPr>
            <w:tcW w:w="0" w:type="auto"/>
            <w:tcBorders>
              <w:top w:val="single" w:sz="6" w:space="0" w:color="auto"/>
              <w:left w:val="single" w:sz="6" w:space="0" w:color="auto"/>
              <w:bottom w:val="single" w:sz="6" w:space="0" w:color="auto"/>
              <w:right w:val="single" w:sz="6" w:space="0" w:color="auto"/>
            </w:tcBorders>
            <w:vAlign w:val="center"/>
            <w:hideMark/>
          </w:tcPr>
          <w:p w14:paraId="637A4B35" w14:textId="77777777" w:rsidR="002A1424" w:rsidRPr="002A1424" w:rsidRDefault="002A1424" w:rsidP="002A1424">
            <w:pPr>
              <w:tabs>
                <w:tab w:val="left" w:pos="720"/>
              </w:tabs>
              <w:ind w:left="360"/>
              <w:rPr>
                <w:sz w:val="26"/>
                <w:szCs w:val="26"/>
                <w:lang w:val="en-US"/>
              </w:rPr>
            </w:pPr>
            <w:r w:rsidRPr="002A1424">
              <w:rPr>
                <w:sz w:val="26"/>
                <w:szCs w:val="26"/>
                <w:lang w:val="en-US"/>
              </w:rPr>
              <w:t>TƯỚI NGAY</w:t>
            </w:r>
          </w:p>
        </w:tc>
        <w:tc>
          <w:tcPr>
            <w:tcW w:w="0" w:type="auto"/>
            <w:tcBorders>
              <w:top w:val="single" w:sz="6" w:space="0" w:color="auto"/>
              <w:left w:val="single" w:sz="6" w:space="0" w:color="auto"/>
              <w:bottom w:val="single" w:sz="6" w:space="0" w:color="auto"/>
              <w:right w:val="single" w:sz="6" w:space="0" w:color="auto"/>
            </w:tcBorders>
            <w:vAlign w:val="center"/>
            <w:hideMark/>
          </w:tcPr>
          <w:p w14:paraId="65A41987" w14:textId="77777777" w:rsidR="002A1424" w:rsidRPr="002A1424" w:rsidRDefault="002A1424" w:rsidP="002A1424">
            <w:pPr>
              <w:tabs>
                <w:tab w:val="left" w:pos="720"/>
              </w:tabs>
              <w:ind w:left="360"/>
              <w:rPr>
                <w:sz w:val="26"/>
                <w:szCs w:val="26"/>
                <w:lang w:val="en-US"/>
              </w:rPr>
            </w:pPr>
            <w:r w:rsidRPr="002A1424">
              <w:rPr>
                <w:sz w:val="26"/>
                <w:szCs w:val="26"/>
                <w:lang w:val="en-US"/>
              </w:rPr>
              <w:t>Hoạt động bình thường.</w:t>
            </w:r>
          </w:p>
        </w:tc>
      </w:tr>
      <w:tr w:rsidR="002A1424" w:rsidRPr="002A1424" w14:paraId="20BDEFA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BA56731" w14:textId="77777777" w:rsidR="002A1424" w:rsidRPr="002A1424" w:rsidRDefault="002A1424" w:rsidP="002A1424">
            <w:pPr>
              <w:tabs>
                <w:tab w:val="left" w:pos="720"/>
              </w:tabs>
              <w:ind w:left="360"/>
              <w:rPr>
                <w:sz w:val="26"/>
                <w:szCs w:val="26"/>
                <w:lang w:val="en-US"/>
              </w:rPr>
            </w:pPr>
            <w:r w:rsidRPr="002A1424">
              <w:rPr>
                <w:sz w:val="26"/>
                <w:szCs w:val="26"/>
                <w:lang w:val="en-US"/>
              </w:rPr>
              <w:t>Mưa nhỏ/Phùn</w:t>
            </w:r>
          </w:p>
        </w:tc>
        <w:tc>
          <w:tcPr>
            <w:tcW w:w="0" w:type="auto"/>
            <w:tcBorders>
              <w:top w:val="single" w:sz="6" w:space="0" w:color="auto"/>
              <w:left w:val="single" w:sz="6" w:space="0" w:color="auto"/>
              <w:bottom w:val="single" w:sz="6" w:space="0" w:color="auto"/>
              <w:right w:val="single" w:sz="6" w:space="0" w:color="auto"/>
            </w:tcBorders>
            <w:vAlign w:val="center"/>
            <w:hideMark/>
          </w:tcPr>
          <w:p w14:paraId="1374B7D8" w14:textId="77777777" w:rsidR="002A1424" w:rsidRPr="002A1424" w:rsidRDefault="002A1424" w:rsidP="002A1424">
            <w:pPr>
              <w:tabs>
                <w:tab w:val="left" w:pos="720"/>
              </w:tabs>
              <w:ind w:left="360"/>
              <w:rPr>
                <w:sz w:val="26"/>
                <w:szCs w:val="26"/>
                <w:lang w:val="en-US"/>
              </w:rPr>
            </w:pPr>
            <w:r w:rsidRPr="002A1424">
              <w:rPr>
                <w:sz w:val="26"/>
                <w:szCs w:val="26"/>
                <w:lang w:val="en-US"/>
              </w:rPr>
              <w:t>Độ ẩm &gt; 90% (Nồm)</w:t>
            </w:r>
          </w:p>
        </w:tc>
        <w:tc>
          <w:tcPr>
            <w:tcW w:w="0" w:type="auto"/>
            <w:tcBorders>
              <w:top w:val="single" w:sz="6" w:space="0" w:color="auto"/>
              <w:left w:val="single" w:sz="6" w:space="0" w:color="auto"/>
              <w:bottom w:val="single" w:sz="6" w:space="0" w:color="auto"/>
              <w:right w:val="single" w:sz="6" w:space="0" w:color="auto"/>
            </w:tcBorders>
            <w:vAlign w:val="center"/>
            <w:hideMark/>
          </w:tcPr>
          <w:p w14:paraId="7FBD8273" w14:textId="77777777" w:rsidR="002A1424" w:rsidRPr="002A1424" w:rsidRDefault="002A1424" w:rsidP="002A1424">
            <w:pPr>
              <w:tabs>
                <w:tab w:val="left" w:pos="720"/>
              </w:tabs>
              <w:ind w:left="360"/>
              <w:rPr>
                <w:sz w:val="26"/>
                <w:szCs w:val="26"/>
                <w:lang w:val="en-US"/>
              </w:rPr>
            </w:pPr>
            <w:r w:rsidRPr="002A1424">
              <w:rPr>
                <w:sz w:val="26"/>
                <w:szCs w:val="26"/>
                <w:lang w:val="en-US"/>
              </w:rPr>
              <w:t>Khô</w:t>
            </w:r>
          </w:p>
        </w:tc>
        <w:tc>
          <w:tcPr>
            <w:tcW w:w="0" w:type="auto"/>
            <w:tcBorders>
              <w:top w:val="single" w:sz="6" w:space="0" w:color="auto"/>
              <w:left w:val="single" w:sz="6" w:space="0" w:color="auto"/>
              <w:bottom w:val="single" w:sz="6" w:space="0" w:color="auto"/>
              <w:right w:val="single" w:sz="6" w:space="0" w:color="auto"/>
            </w:tcBorders>
            <w:vAlign w:val="center"/>
            <w:hideMark/>
          </w:tcPr>
          <w:p w14:paraId="244283B2" w14:textId="77777777" w:rsidR="002A1424" w:rsidRPr="002A1424" w:rsidRDefault="002A1424" w:rsidP="002A1424">
            <w:pPr>
              <w:tabs>
                <w:tab w:val="left" w:pos="720"/>
              </w:tabs>
              <w:ind w:left="360"/>
              <w:rPr>
                <w:sz w:val="26"/>
                <w:szCs w:val="26"/>
                <w:lang w:val="en-US"/>
              </w:rPr>
            </w:pPr>
            <w:r w:rsidRPr="002A1424">
              <w:rPr>
                <w:sz w:val="26"/>
                <w:szCs w:val="26"/>
                <w:lang w:val="en-US"/>
              </w:rPr>
              <w:t>TƯỚI NGAY</w:t>
            </w:r>
          </w:p>
        </w:tc>
        <w:tc>
          <w:tcPr>
            <w:tcW w:w="0" w:type="auto"/>
            <w:tcBorders>
              <w:top w:val="single" w:sz="6" w:space="0" w:color="auto"/>
              <w:left w:val="single" w:sz="6" w:space="0" w:color="auto"/>
              <w:bottom w:val="single" w:sz="6" w:space="0" w:color="auto"/>
              <w:right w:val="single" w:sz="6" w:space="0" w:color="auto"/>
            </w:tcBorders>
            <w:vAlign w:val="center"/>
            <w:hideMark/>
          </w:tcPr>
          <w:p w14:paraId="26C2F857" w14:textId="77777777" w:rsidR="002A1424" w:rsidRPr="002A1424" w:rsidRDefault="002A1424" w:rsidP="002A1424">
            <w:pPr>
              <w:tabs>
                <w:tab w:val="left" w:pos="720"/>
              </w:tabs>
              <w:ind w:left="360"/>
              <w:rPr>
                <w:sz w:val="26"/>
                <w:szCs w:val="26"/>
                <w:lang w:val="en-US"/>
              </w:rPr>
            </w:pPr>
            <w:r w:rsidRPr="002A1424">
              <w:rPr>
                <w:sz w:val="26"/>
                <w:szCs w:val="26"/>
                <w:lang w:val="en-US"/>
              </w:rPr>
              <w:t>AI lọc bỏ nhiễu thời tiết Nồm ẩm.</w:t>
            </w:r>
          </w:p>
        </w:tc>
      </w:tr>
      <w:tr w:rsidR="002A1424" w:rsidRPr="002A1424" w14:paraId="3AE80A3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1A0CA64" w14:textId="77777777" w:rsidR="002A1424" w:rsidRPr="002A1424" w:rsidRDefault="002A1424" w:rsidP="002A1424">
            <w:pPr>
              <w:tabs>
                <w:tab w:val="left" w:pos="720"/>
              </w:tabs>
              <w:ind w:left="360"/>
              <w:rPr>
                <w:sz w:val="26"/>
                <w:szCs w:val="26"/>
                <w:lang w:val="en-US"/>
              </w:rPr>
            </w:pPr>
            <w:r w:rsidRPr="002A1424">
              <w:rPr>
                <w:sz w:val="26"/>
                <w:szCs w:val="26"/>
                <w:lang w:val="en-US"/>
              </w:rPr>
              <w:t>Bất kỳ</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1328D" w14:textId="77777777" w:rsidR="002A1424" w:rsidRPr="002A1424" w:rsidRDefault="002A1424" w:rsidP="002A1424">
            <w:pPr>
              <w:tabs>
                <w:tab w:val="left" w:pos="720"/>
              </w:tabs>
              <w:ind w:left="360"/>
              <w:rPr>
                <w:sz w:val="26"/>
                <w:szCs w:val="26"/>
                <w:lang w:val="en-US"/>
              </w:rPr>
            </w:pPr>
            <w:r w:rsidRPr="002A1424">
              <w:rPr>
                <w:sz w:val="26"/>
                <w:szCs w:val="26"/>
                <w:lang w:val="en-US"/>
              </w:rPr>
              <w:t>Áp suất tụt dốc đứng</w:t>
            </w:r>
          </w:p>
        </w:tc>
        <w:tc>
          <w:tcPr>
            <w:tcW w:w="0" w:type="auto"/>
            <w:tcBorders>
              <w:top w:val="single" w:sz="6" w:space="0" w:color="auto"/>
              <w:left w:val="single" w:sz="6" w:space="0" w:color="auto"/>
              <w:bottom w:val="single" w:sz="6" w:space="0" w:color="auto"/>
              <w:right w:val="single" w:sz="6" w:space="0" w:color="auto"/>
            </w:tcBorders>
            <w:vAlign w:val="center"/>
            <w:hideMark/>
          </w:tcPr>
          <w:p w14:paraId="777D04FD" w14:textId="77777777" w:rsidR="002A1424" w:rsidRPr="002A1424" w:rsidRDefault="002A1424" w:rsidP="002A1424">
            <w:pPr>
              <w:tabs>
                <w:tab w:val="left" w:pos="720"/>
              </w:tabs>
              <w:ind w:left="360"/>
              <w:rPr>
                <w:sz w:val="26"/>
                <w:szCs w:val="26"/>
                <w:lang w:val="en-US"/>
              </w:rPr>
            </w:pPr>
            <w:r w:rsidRPr="002A1424">
              <w:rPr>
                <w:sz w:val="26"/>
                <w:szCs w:val="26"/>
                <w:lang w:val="en-US"/>
              </w:rPr>
              <w:t>Bất kỳ</w:t>
            </w:r>
          </w:p>
        </w:tc>
        <w:tc>
          <w:tcPr>
            <w:tcW w:w="0" w:type="auto"/>
            <w:tcBorders>
              <w:top w:val="single" w:sz="6" w:space="0" w:color="auto"/>
              <w:left w:val="single" w:sz="6" w:space="0" w:color="auto"/>
              <w:bottom w:val="single" w:sz="6" w:space="0" w:color="auto"/>
              <w:right w:val="single" w:sz="6" w:space="0" w:color="auto"/>
            </w:tcBorders>
            <w:vAlign w:val="center"/>
            <w:hideMark/>
          </w:tcPr>
          <w:p w14:paraId="12355FD7" w14:textId="77777777" w:rsidR="002A1424" w:rsidRPr="002A1424" w:rsidRDefault="002A1424" w:rsidP="002A1424">
            <w:pPr>
              <w:tabs>
                <w:tab w:val="left" w:pos="720"/>
              </w:tabs>
              <w:ind w:left="360"/>
              <w:rPr>
                <w:sz w:val="26"/>
                <w:szCs w:val="26"/>
                <w:lang w:val="en-US"/>
              </w:rPr>
            </w:pPr>
            <w:r w:rsidRPr="002A1424">
              <w:rPr>
                <w:sz w:val="26"/>
                <w:szCs w:val="26"/>
                <w:lang w:val="en-US"/>
              </w:rPr>
              <w:t>NGẮT BƠM</w:t>
            </w:r>
          </w:p>
        </w:tc>
        <w:tc>
          <w:tcPr>
            <w:tcW w:w="0" w:type="auto"/>
            <w:tcBorders>
              <w:top w:val="single" w:sz="6" w:space="0" w:color="auto"/>
              <w:left w:val="single" w:sz="6" w:space="0" w:color="auto"/>
              <w:bottom w:val="single" w:sz="6" w:space="0" w:color="auto"/>
              <w:right w:val="single" w:sz="6" w:space="0" w:color="auto"/>
            </w:tcBorders>
            <w:vAlign w:val="center"/>
            <w:hideMark/>
          </w:tcPr>
          <w:p w14:paraId="24AA78C6" w14:textId="77777777" w:rsidR="002A1424" w:rsidRPr="002A1424" w:rsidRDefault="002A1424" w:rsidP="002A1424">
            <w:pPr>
              <w:tabs>
                <w:tab w:val="left" w:pos="720"/>
              </w:tabs>
              <w:ind w:left="360"/>
              <w:rPr>
                <w:sz w:val="26"/>
                <w:szCs w:val="26"/>
                <w:lang w:val="en-US"/>
              </w:rPr>
            </w:pPr>
            <w:r w:rsidRPr="002A1424">
              <w:rPr>
                <w:sz w:val="26"/>
                <w:szCs w:val="26"/>
                <w:lang w:val="en-US"/>
              </w:rPr>
              <w:t>Cảnh báo dông lốc nguy hiểm. Bảo vệ thiết bị.</w:t>
            </w:r>
          </w:p>
        </w:tc>
      </w:tr>
    </w:tbl>
    <w:p w14:paraId="72DCA1FD" w14:textId="301C4809" w:rsidR="002A1424" w:rsidRPr="002A1424" w:rsidRDefault="002A1424" w:rsidP="002A1424">
      <w:pPr>
        <w:tabs>
          <w:tab w:val="left" w:pos="720"/>
        </w:tabs>
        <w:ind w:left="360"/>
        <w:rPr>
          <w:b/>
          <w:bCs/>
          <w:sz w:val="26"/>
          <w:szCs w:val="26"/>
          <w:lang w:val="en-US"/>
        </w:rPr>
      </w:pPr>
    </w:p>
    <w:p w14:paraId="153F6817" w14:textId="77777777" w:rsidR="002A1424" w:rsidRPr="002A1424" w:rsidRDefault="002A1424" w:rsidP="002A1424">
      <w:pPr>
        <w:tabs>
          <w:tab w:val="left" w:pos="720"/>
        </w:tabs>
        <w:rPr>
          <w:b/>
          <w:bCs/>
          <w:sz w:val="26"/>
          <w:szCs w:val="26"/>
          <w:lang w:val="en-US"/>
        </w:rPr>
      </w:pPr>
      <w:r w:rsidRPr="002A1424">
        <w:rPr>
          <w:b/>
          <w:bCs/>
          <w:sz w:val="26"/>
          <w:szCs w:val="26"/>
          <w:lang w:val="en-US"/>
        </w:rPr>
        <w:t>7. Kịch bản Kiểm thử và Đánh giá (Testing &amp; Evaluation)</w:t>
      </w:r>
    </w:p>
    <w:p w14:paraId="3C88F387" w14:textId="77777777" w:rsidR="002A1424" w:rsidRPr="002A1424" w:rsidRDefault="002A1424" w:rsidP="002A1424">
      <w:pPr>
        <w:tabs>
          <w:tab w:val="left" w:pos="720"/>
        </w:tabs>
        <w:ind w:left="360"/>
        <w:rPr>
          <w:sz w:val="26"/>
          <w:szCs w:val="26"/>
          <w:lang w:val="en-US"/>
        </w:rPr>
      </w:pPr>
      <w:r w:rsidRPr="002A1424">
        <w:rPr>
          <w:sz w:val="26"/>
          <w:szCs w:val="26"/>
          <w:lang w:val="en-US"/>
        </w:rPr>
        <w:t>Do không có cảm biến mưa thực tế để kiểm chứng ngay lập tức (Real-time Validation), hệ thống được đánh giá dựa trên Kịch bản mô phỏng (Scenario-based Testing) và đối chiếu với dữ liệu lịch sử.</w:t>
      </w:r>
    </w:p>
    <w:p w14:paraId="6CF34C38" w14:textId="77777777" w:rsidR="002A1424" w:rsidRPr="002A1424" w:rsidRDefault="002A1424" w:rsidP="002A1424">
      <w:pPr>
        <w:tabs>
          <w:tab w:val="left" w:pos="720"/>
        </w:tabs>
        <w:ind w:left="360"/>
        <w:rPr>
          <w:sz w:val="26"/>
          <w:szCs w:val="26"/>
          <w:lang w:val="en-US"/>
        </w:rPr>
      </w:pPr>
      <w:r w:rsidRPr="002A1424">
        <w:rPr>
          <w:sz w:val="26"/>
          <w:szCs w:val="26"/>
          <w:lang w:val="en-US"/>
        </w:rPr>
        <w:t>7.1. Kịch bản 1: Cơn mưa rào mùa Hè (Summer Squall)</w:t>
      </w:r>
    </w:p>
    <w:p w14:paraId="4CBFF9CD" w14:textId="77777777" w:rsidR="002A1424" w:rsidRPr="002A1424" w:rsidRDefault="002A1424" w:rsidP="002A1424">
      <w:pPr>
        <w:numPr>
          <w:ilvl w:val="0"/>
          <w:numId w:val="85"/>
        </w:numPr>
        <w:tabs>
          <w:tab w:val="left" w:pos="720"/>
        </w:tabs>
        <w:rPr>
          <w:sz w:val="26"/>
          <w:szCs w:val="26"/>
          <w:lang w:val="en-US"/>
        </w:rPr>
      </w:pPr>
      <w:r w:rsidRPr="002A1424">
        <w:rPr>
          <w:sz w:val="26"/>
          <w:szCs w:val="26"/>
          <w:lang w:val="en-US"/>
        </w:rPr>
        <w:t>Tình huống: API báo xác suất mưa 40% (Thấp). Tuy nhiên, cảm biến BME280 ghi nhận áp suất giảm 3hPa trong 1 giờ.</w:t>
      </w:r>
    </w:p>
    <w:p w14:paraId="7BDF183E" w14:textId="77777777" w:rsidR="002A1424" w:rsidRPr="002A1424" w:rsidRDefault="002A1424" w:rsidP="002A1424">
      <w:pPr>
        <w:numPr>
          <w:ilvl w:val="0"/>
          <w:numId w:val="85"/>
        </w:numPr>
        <w:tabs>
          <w:tab w:val="left" w:pos="720"/>
        </w:tabs>
        <w:rPr>
          <w:sz w:val="26"/>
          <w:szCs w:val="26"/>
          <w:lang w:val="en-US"/>
        </w:rPr>
      </w:pPr>
      <w:r w:rsidRPr="002A1424">
        <w:rPr>
          <w:sz w:val="26"/>
          <w:szCs w:val="26"/>
          <w:lang w:val="en-US"/>
        </w:rPr>
        <w:t>Phản ứng hệ thống:</w:t>
      </w:r>
    </w:p>
    <w:p w14:paraId="38B1FC82" w14:textId="77777777" w:rsidR="002A1424" w:rsidRPr="002A1424" w:rsidRDefault="002A1424" w:rsidP="002A1424">
      <w:pPr>
        <w:numPr>
          <w:ilvl w:val="1"/>
          <w:numId w:val="85"/>
        </w:numPr>
        <w:tabs>
          <w:tab w:val="left" w:pos="720"/>
        </w:tabs>
        <w:rPr>
          <w:sz w:val="26"/>
          <w:szCs w:val="26"/>
          <w:lang w:val="en-US"/>
        </w:rPr>
      </w:pPr>
      <w:r w:rsidRPr="002A1424">
        <w:rPr>
          <w:sz w:val="26"/>
          <w:szCs w:val="26"/>
          <w:lang w:val="en-US"/>
        </w:rPr>
        <w:t>Hệ thống Timer truyền thống: Vẫn tưới vì chưa đến giờ hẹn.</w:t>
      </w:r>
    </w:p>
    <w:p w14:paraId="1F30D5FB" w14:textId="7D202F6B" w:rsidR="002A1424" w:rsidRPr="002A1424" w:rsidRDefault="002A1424" w:rsidP="002A1424">
      <w:pPr>
        <w:numPr>
          <w:ilvl w:val="1"/>
          <w:numId w:val="85"/>
        </w:numPr>
        <w:tabs>
          <w:tab w:val="left" w:pos="720"/>
        </w:tabs>
        <w:rPr>
          <w:sz w:val="26"/>
          <w:szCs w:val="26"/>
          <w:lang w:val="en-US"/>
        </w:rPr>
      </w:pPr>
      <w:r w:rsidRPr="002A1424">
        <w:rPr>
          <w:sz w:val="26"/>
          <w:szCs w:val="26"/>
          <w:lang w:val="en-US"/>
        </w:rPr>
        <w:t xml:space="preserve">Hệ thống AI: Đặc trưng pressure_slope kích hoạt trọng số cao </w:t>
      </w:r>
      <w:r>
        <w:rPr>
          <w:sz w:val="26"/>
          <w:szCs w:val="26"/>
          <w:lang w:val="en-US"/>
        </w:rPr>
        <w:t>-&gt;</w:t>
      </w:r>
      <w:r w:rsidRPr="002A1424">
        <w:rPr>
          <w:sz w:val="26"/>
          <w:szCs w:val="26"/>
          <w:lang w:val="en-US"/>
        </w:rPr>
        <w:t xml:space="preserve"> AI đẩy xác suất mưa cục bộ lên 85% </w:t>
      </w:r>
      <w:r>
        <w:rPr>
          <w:sz w:val="26"/>
          <w:szCs w:val="26"/>
          <w:lang w:val="en-US"/>
        </w:rPr>
        <w:t xml:space="preserve">-&gt; </w:t>
      </w:r>
      <w:r w:rsidRPr="002A1424">
        <w:rPr>
          <w:sz w:val="26"/>
          <w:szCs w:val="26"/>
          <w:lang w:val="en-US"/>
        </w:rPr>
        <w:t xml:space="preserve"> Quyết định HOÃN TƯỚI.</w:t>
      </w:r>
    </w:p>
    <w:p w14:paraId="2F8DADFD" w14:textId="77777777" w:rsidR="002A1424" w:rsidRPr="002A1424" w:rsidRDefault="002A1424" w:rsidP="002A1424">
      <w:pPr>
        <w:numPr>
          <w:ilvl w:val="0"/>
          <w:numId w:val="85"/>
        </w:numPr>
        <w:tabs>
          <w:tab w:val="left" w:pos="720"/>
        </w:tabs>
        <w:rPr>
          <w:sz w:val="26"/>
          <w:szCs w:val="26"/>
          <w:lang w:val="en-US"/>
        </w:rPr>
      </w:pPr>
      <w:r w:rsidRPr="002A1424">
        <w:rPr>
          <w:sz w:val="26"/>
          <w:szCs w:val="26"/>
          <w:lang w:val="en-US"/>
        </w:rPr>
        <w:t>Kết quả: Tiết kiệm nước tưới ngay trước khi cơn dông ập đến.</w:t>
      </w:r>
    </w:p>
    <w:p w14:paraId="69589867" w14:textId="77777777" w:rsidR="002A1424" w:rsidRPr="002A1424" w:rsidRDefault="002A1424" w:rsidP="002A1424">
      <w:pPr>
        <w:tabs>
          <w:tab w:val="left" w:pos="720"/>
        </w:tabs>
        <w:ind w:left="360"/>
        <w:rPr>
          <w:sz w:val="26"/>
          <w:szCs w:val="26"/>
          <w:lang w:val="en-US"/>
        </w:rPr>
      </w:pPr>
      <w:r w:rsidRPr="002A1424">
        <w:rPr>
          <w:sz w:val="26"/>
          <w:szCs w:val="26"/>
          <w:lang w:val="en-US"/>
        </w:rPr>
        <w:t>7.2. Kịch bản 2: Hiện tượng Nồm ẩm mùa Xuân</w:t>
      </w:r>
    </w:p>
    <w:p w14:paraId="06DB8AED" w14:textId="77777777" w:rsidR="002A1424" w:rsidRPr="002A1424" w:rsidRDefault="002A1424" w:rsidP="002A1424">
      <w:pPr>
        <w:numPr>
          <w:ilvl w:val="0"/>
          <w:numId w:val="86"/>
        </w:numPr>
        <w:tabs>
          <w:tab w:val="left" w:pos="720"/>
        </w:tabs>
        <w:rPr>
          <w:sz w:val="26"/>
          <w:szCs w:val="26"/>
          <w:lang w:val="en-US"/>
        </w:rPr>
      </w:pPr>
      <w:r w:rsidRPr="002A1424">
        <w:rPr>
          <w:sz w:val="26"/>
          <w:szCs w:val="26"/>
          <w:lang w:val="en-US"/>
        </w:rPr>
        <w:t>Tình huống: Tháng 3, độ ẩm không khí 98%, tường nhà "đổ mồ hôi". Đất trồng hơi khô (do lớp mặt ướt nhưng rễ khô). API báo "Drizzle" (Mưa phùn).</w:t>
      </w:r>
    </w:p>
    <w:p w14:paraId="2F6D61F7" w14:textId="77777777" w:rsidR="002A1424" w:rsidRPr="002A1424" w:rsidRDefault="002A1424" w:rsidP="002A1424">
      <w:pPr>
        <w:numPr>
          <w:ilvl w:val="0"/>
          <w:numId w:val="86"/>
        </w:numPr>
        <w:tabs>
          <w:tab w:val="left" w:pos="720"/>
        </w:tabs>
        <w:rPr>
          <w:sz w:val="26"/>
          <w:szCs w:val="26"/>
          <w:lang w:val="en-US"/>
        </w:rPr>
      </w:pPr>
      <w:r w:rsidRPr="002A1424">
        <w:rPr>
          <w:sz w:val="26"/>
          <w:szCs w:val="26"/>
          <w:lang w:val="en-US"/>
        </w:rPr>
        <w:t>Phản ứng hệ thống:</w:t>
      </w:r>
    </w:p>
    <w:p w14:paraId="12541F98" w14:textId="32C1D31A" w:rsidR="002A1424" w:rsidRPr="002A1424" w:rsidRDefault="002A1424" w:rsidP="002A1424">
      <w:pPr>
        <w:numPr>
          <w:ilvl w:val="1"/>
          <w:numId w:val="86"/>
        </w:numPr>
        <w:tabs>
          <w:tab w:val="left" w:pos="720"/>
        </w:tabs>
        <w:rPr>
          <w:sz w:val="26"/>
          <w:szCs w:val="26"/>
          <w:lang w:val="en-US"/>
        </w:rPr>
      </w:pPr>
      <w:r w:rsidRPr="002A1424">
        <w:rPr>
          <w:sz w:val="26"/>
          <w:szCs w:val="26"/>
          <w:lang w:val="en-US"/>
        </w:rPr>
        <w:t xml:space="preserve">Hệ thống Rule-based (dựa trên ngưỡng ẩm): Thấy độ ẩm &gt; 90% </w:t>
      </w:r>
      <w:r>
        <w:rPr>
          <w:sz w:val="26"/>
          <w:szCs w:val="26"/>
          <w:lang w:val="en-US"/>
        </w:rPr>
        <w:t>-&gt;</w:t>
      </w:r>
      <w:r w:rsidRPr="002A1424">
        <w:rPr>
          <w:sz w:val="26"/>
          <w:szCs w:val="26"/>
          <w:lang w:val="en-US"/>
        </w:rPr>
        <w:t xml:space="preserve"> Ngắt tưới </w:t>
      </w:r>
      <w:r>
        <w:rPr>
          <w:sz w:val="26"/>
          <w:szCs w:val="26"/>
          <w:lang w:val="en-US"/>
        </w:rPr>
        <w:t>-&gt;</w:t>
      </w:r>
      <w:r w:rsidRPr="002A1424">
        <w:rPr>
          <w:sz w:val="26"/>
          <w:szCs w:val="26"/>
          <w:lang w:val="en-US"/>
        </w:rPr>
        <w:t xml:space="preserve"> Cây thiếu nước.</w:t>
      </w:r>
    </w:p>
    <w:p w14:paraId="404CBC0C" w14:textId="0719EDB9" w:rsidR="002A1424" w:rsidRPr="002A1424" w:rsidRDefault="002A1424" w:rsidP="002A1424">
      <w:pPr>
        <w:numPr>
          <w:ilvl w:val="1"/>
          <w:numId w:val="86"/>
        </w:numPr>
        <w:tabs>
          <w:tab w:val="left" w:pos="720"/>
        </w:tabs>
        <w:rPr>
          <w:sz w:val="26"/>
          <w:szCs w:val="26"/>
          <w:lang w:val="en-US"/>
        </w:rPr>
      </w:pPr>
      <w:r w:rsidRPr="002A1424">
        <w:rPr>
          <w:sz w:val="26"/>
          <w:szCs w:val="26"/>
          <w:lang w:val="en-US"/>
        </w:rPr>
        <w:t xml:space="preserve">Hệ thống AI: Nhận diện month=3 và chênh lệch điểm sương thấp </w:t>
      </w:r>
      <w:r>
        <w:rPr>
          <w:sz w:val="26"/>
          <w:szCs w:val="26"/>
          <w:lang w:val="en-US"/>
        </w:rPr>
        <w:t>-&gt;</w:t>
      </w:r>
      <w:r w:rsidRPr="002A1424">
        <w:rPr>
          <w:sz w:val="26"/>
          <w:szCs w:val="26"/>
          <w:lang w:val="en-US"/>
        </w:rPr>
        <w:t xml:space="preserve"> Phân loại là "Nồm" </w:t>
      </w:r>
      <w:r>
        <w:rPr>
          <w:sz w:val="26"/>
          <w:szCs w:val="26"/>
          <w:lang w:val="en-US"/>
        </w:rPr>
        <w:t>-&gt;</w:t>
      </w:r>
      <w:r w:rsidRPr="002A1424">
        <w:rPr>
          <w:sz w:val="26"/>
          <w:szCs w:val="26"/>
          <w:lang w:val="en-US"/>
        </w:rPr>
        <w:t xml:space="preserve"> Kiểm tra đất khô </w:t>
      </w:r>
      <w:r>
        <w:rPr>
          <w:sz w:val="26"/>
          <w:szCs w:val="26"/>
          <w:lang w:val="en-US"/>
        </w:rPr>
        <w:t xml:space="preserve">-&gt; </w:t>
      </w:r>
      <w:r w:rsidRPr="002A1424">
        <w:rPr>
          <w:sz w:val="26"/>
          <w:szCs w:val="26"/>
          <w:lang w:val="en-US"/>
        </w:rPr>
        <w:t>Quyết định TƯỚI.</w:t>
      </w:r>
    </w:p>
    <w:p w14:paraId="5AD6EA2E" w14:textId="77777777" w:rsidR="002A1424" w:rsidRPr="002A1424" w:rsidRDefault="002A1424" w:rsidP="002A1424">
      <w:pPr>
        <w:numPr>
          <w:ilvl w:val="0"/>
          <w:numId w:val="86"/>
        </w:numPr>
        <w:tabs>
          <w:tab w:val="left" w:pos="720"/>
        </w:tabs>
        <w:rPr>
          <w:sz w:val="26"/>
          <w:szCs w:val="26"/>
          <w:lang w:val="en-US"/>
        </w:rPr>
      </w:pPr>
      <w:r w:rsidRPr="002A1424">
        <w:rPr>
          <w:sz w:val="26"/>
          <w:szCs w:val="26"/>
          <w:lang w:val="en-US"/>
        </w:rPr>
        <w:t>Kết quả: Đảm bảo sức khỏe cây trồng trong điều kiện thời tiết cực đoan.</w:t>
      </w:r>
    </w:p>
    <w:p w14:paraId="01E2CE0B" w14:textId="77777777" w:rsidR="002A1424" w:rsidRPr="002A1424" w:rsidRDefault="002A1424" w:rsidP="002A1424">
      <w:pPr>
        <w:tabs>
          <w:tab w:val="left" w:pos="720"/>
        </w:tabs>
        <w:ind w:left="360"/>
        <w:rPr>
          <w:sz w:val="26"/>
          <w:szCs w:val="26"/>
          <w:lang w:val="en-US"/>
        </w:rPr>
      </w:pPr>
      <w:r w:rsidRPr="002A1424">
        <w:rPr>
          <w:sz w:val="26"/>
          <w:szCs w:val="26"/>
          <w:lang w:val="en-US"/>
        </w:rPr>
        <w:t>7.3. Đánh giá Hiệu năng Kỹ thuật</w:t>
      </w:r>
    </w:p>
    <w:p w14:paraId="75071B9D" w14:textId="77777777" w:rsidR="002A1424" w:rsidRPr="002A1424" w:rsidRDefault="002A1424" w:rsidP="002A1424">
      <w:pPr>
        <w:numPr>
          <w:ilvl w:val="0"/>
          <w:numId w:val="87"/>
        </w:numPr>
        <w:tabs>
          <w:tab w:val="left" w:pos="720"/>
        </w:tabs>
        <w:rPr>
          <w:sz w:val="26"/>
          <w:szCs w:val="26"/>
          <w:lang w:val="en-US"/>
        </w:rPr>
      </w:pPr>
      <w:r w:rsidRPr="002A1424">
        <w:rPr>
          <w:sz w:val="26"/>
          <w:szCs w:val="26"/>
          <w:lang w:val="en-US"/>
        </w:rPr>
        <w:t>Thời gian phản hồi (Latency): Trung bình 350ms (từ lúc nhận gói tin MQTT đến khi Relay đóng/ngắt). Đạt yêu cầu thời gian thực.</w:t>
      </w:r>
    </w:p>
    <w:p w14:paraId="2CBB48E7" w14:textId="77777777" w:rsidR="002A1424" w:rsidRPr="002A1424" w:rsidRDefault="002A1424" w:rsidP="002A1424">
      <w:pPr>
        <w:numPr>
          <w:ilvl w:val="0"/>
          <w:numId w:val="87"/>
        </w:numPr>
        <w:tabs>
          <w:tab w:val="left" w:pos="720"/>
        </w:tabs>
        <w:rPr>
          <w:sz w:val="26"/>
          <w:szCs w:val="26"/>
          <w:lang w:val="en-US"/>
        </w:rPr>
      </w:pPr>
      <w:r w:rsidRPr="002A1424">
        <w:rPr>
          <w:sz w:val="26"/>
          <w:szCs w:val="26"/>
          <w:lang w:val="en-US"/>
        </w:rPr>
        <w:t>Độ ổn định: Hệ thống duy trì hoạt động liên tục trong thử nghiệm 72 giờ, tự động xử lý 12 lần mất kết nối API bằng chế độ Safe Mode.</w:t>
      </w:r>
    </w:p>
    <w:p w14:paraId="27E8A1DB" w14:textId="01385929" w:rsidR="002A1424" w:rsidRPr="002A1424" w:rsidRDefault="002A1424" w:rsidP="002A1424">
      <w:pPr>
        <w:tabs>
          <w:tab w:val="left" w:pos="720"/>
        </w:tabs>
        <w:ind w:left="360"/>
        <w:rPr>
          <w:b/>
          <w:bCs/>
          <w:sz w:val="26"/>
          <w:szCs w:val="26"/>
          <w:lang w:val="en-US"/>
        </w:rPr>
      </w:pPr>
    </w:p>
    <w:p w14:paraId="22962388" w14:textId="77777777" w:rsidR="002A1424" w:rsidRPr="002A1424" w:rsidRDefault="002A1424" w:rsidP="002A1424">
      <w:pPr>
        <w:tabs>
          <w:tab w:val="left" w:pos="720"/>
        </w:tabs>
        <w:rPr>
          <w:b/>
          <w:bCs/>
          <w:sz w:val="26"/>
          <w:szCs w:val="26"/>
          <w:lang w:val="en-US"/>
        </w:rPr>
      </w:pPr>
      <w:r w:rsidRPr="002A1424">
        <w:rPr>
          <w:b/>
          <w:bCs/>
          <w:sz w:val="26"/>
          <w:szCs w:val="26"/>
          <w:lang w:val="en-US"/>
        </w:rPr>
        <w:t>8. Triển khai và Vận hành (Deployment &amp; MLOps)</w:t>
      </w:r>
    </w:p>
    <w:p w14:paraId="74DDCB21" w14:textId="77777777" w:rsidR="002A1424" w:rsidRPr="002A1424" w:rsidRDefault="002A1424" w:rsidP="002A1424">
      <w:pPr>
        <w:tabs>
          <w:tab w:val="left" w:pos="720"/>
        </w:tabs>
        <w:ind w:left="360"/>
        <w:rPr>
          <w:sz w:val="26"/>
          <w:szCs w:val="26"/>
          <w:lang w:val="en-US"/>
        </w:rPr>
      </w:pPr>
      <w:r w:rsidRPr="002A1424">
        <w:rPr>
          <w:sz w:val="26"/>
          <w:szCs w:val="26"/>
          <w:lang w:val="en-US"/>
        </w:rPr>
        <w:t>8.1. Quy trình Triển khai</w:t>
      </w:r>
    </w:p>
    <w:p w14:paraId="7BC6B010" w14:textId="77777777" w:rsidR="002A1424" w:rsidRPr="002A1424" w:rsidRDefault="002A1424" w:rsidP="002A1424">
      <w:pPr>
        <w:numPr>
          <w:ilvl w:val="0"/>
          <w:numId w:val="88"/>
        </w:numPr>
        <w:tabs>
          <w:tab w:val="left" w:pos="720"/>
        </w:tabs>
        <w:rPr>
          <w:sz w:val="26"/>
          <w:szCs w:val="26"/>
          <w:lang w:val="en-US"/>
        </w:rPr>
      </w:pPr>
      <w:r w:rsidRPr="002A1424">
        <w:rPr>
          <w:sz w:val="26"/>
          <w:szCs w:val="26"/>
          <w:lang w:val="en-US"/>
        </w:rPr>
        <w:lastRenderedPageBreak/>
        <w:t>Offline Training: Mô hình được huấn luyện trên máy tính cá nhân (hoặc Google Colab) dùng dữ liệu lịch sử 3 năm. Kết quả là file xgboost_rain_fusion_v1.pkl (~500KB).</w:t>
      </w:r>
    </w:p>
    <w:p w14:paraId="105D586A" w14:textId="77777777" w:rsidR="002A1424" w:rsidRPr="002A1424" w:rsidRDefault="002A1424" w:rsidP="002A1424">
      <w:pPr>
        <w:numPr>
          <w:ilvl w:val="0"/>
          <w:numId w:val="88"/>
        </w:numPr>
        <w:tabs>
          <w:tab w:val="left" w:pos="720"/>
        </w:tabs>
        <w:rPr>
          <w:sz w:val="26"/>
          <w:szCs w:val="26"/>
          <w:lang w:val="en-US"/>
        </w:rPr>
      </w:pPr>
      <w:r w:rsidRPr="002A1424">
        <w:rPr>
          <w:sz w:val="26"/>
          <w:szCs w:val="26"/>
          <w:lang w:val="en-US"/>
        </w:rPr>
        <w:t>Model Serving: File mô hình được tải lên Server (Node.js/Python).</w:t>
      </w:r>
    </w:p>
    <w:p w14:paraId="6815A50F" w14:textId="77777777" w:rsidR="002A1424" w:rsidRPr="002A1424" w:rsidRDefault="002A1424" w:rsidP="002A1424">
      <w:pPr>
        <w:numPr>
          <w:ilvl w:val="0"/>
          <w:numId w:val="88"/>
        </w:numPr>
        <w:tabs>
          <w:tab w:val="left" w:pos="720"/>
        </w:tabs>
        <w:rPr>
          <w:sz w:val="26"/>
          <w:szCs w:val="26"/>
          <w:lang w:val="en-US"/>
        </w:rPr>
      </w:pPr>
      <w:r w:rsidRPr="002A1424">
        <w:rPr>
          <w:sz w:val="26"/>
          <w:szCs w:val="26"/>
          <w:lang w:val="en-US"/>
        </w:rPr>
        <w:t>Real-time Inference: Server chạy một tiến trình nền (Background Worker), cứ 15 giây một lần lấy dữ liệu sensor mới nhất, nạp vào mô hình để lấy kết quả dự báo.</w:t>
      </w:r>
    </w:p>
    <w:p w14:paraId="216A2663" w14:textId="77777777" w:rsidR="002A1424" w:rsidRPr="002A1424" w:rsidRDefault="002A1424" w:rsidP="002A1424">
      <w:pPr>
        <w:tabs>
          <w:tab w:val="left" w:pos="720"/>
        </w:tabs>
        <w:ind w:left="360"/>
        <w:rPr>
          <w:sz w:val="26"/>
          <w:szCs w:val="26"/>
          <w:lang w:val="en-US"/>
        </w:rPr>
      </w:pPr>
      <w:r w:rsidRPr="002A1424">
        <w:rPr>
          <w:sz w:val="26"/>
          <w:szCs w:val="26"/>
          <w:lang w:val="en-US"/>
        </w:rPr>
        <w:t>8.2. Cơ chế An toàn (Fail-safe)</w:t>
      </w:r>
    </w:p>
    <w:p w14:paraId="004F7A10" w14:textId="77777777" w:rsidR="002A1424" w:rsidRPr="002A1424" w:rsidRDefault="002A1424" w:rsidP="002A1424">
      <w:pPr>
        <w:tabs>
          <w:tab w:val="left" w:pos="720"/>
        </w:tabs>
        <w:ind w:left="360"/>
        <w:rPr>
          <w:sz w:val="26"/>
          <w:szCs w:val="26"/>
          <w:lang w:val="en-US"/>
        </w:rPr>
      </w:pPr>
      <w:r w:rsidRPr="002A1424">
        <w:rPr>
          <w:sz w:val="26"/>
          <w:szCs w:val="26"/>
          <w:lang w:val="en-US"/>
        </w:rPr>
        <w:t>Hệ thống được thiết kế với nguyên tắc "Safety First":</w:t>
      </w:r>
    </w:p>
    <w:p w14:paraId="040A5FFA" w14:textId="3256B279" w:rsidR="002A1424" w:rsidRPr="002A1424" w:rsidRDefault="002A1424" w:rsidP="002A1424">
      <w:pPr>
        <w:numPr>
          <w:ilvl w:val="0"/>
          <w:numId w:val="89"/>
        </w:numPr>
        <w:tabs>
          <w:tab w:val="left" w:pos="720"/>
        </w:tabs>
        <w:rPr>
          <w:sz w:val="26"/>
          <w:szCs w:val="26"/>
          <w:lang w:val="en-US"/>
        </w:rPr>
      </w:pPr>
      <w:r w:rsidRPr="002A1424">
        <w:rPr>
          <w:sz w:val="26"/>
          <w:szCs w:val="26"/>
          <w:lang w:val="en-US"/>
        </w:rPr>
        <w:t xml:space="preserve">Mất kết nối Internet: Nếu không gọi được API OpenWeatherMap quá 30 phút </w:t>
      </w:r>
      <w:r>
        <w:rPr>
          <w:sz w:val="26"/>
          <w:szCs w:val="26"/>
          <w:lang w:val="en-US"/>
        </w:rPr>
        <w:t>-&gt;</w:t>
      </w:r>
      <w:r w:rsidRPr="002A1424">
        <w:rPr>
          <w:sz w:val="26"/>
          <w:szCs w:val="26"/>
          <w:lang w:val="en-US"/>
        </w:rPr>
        <w:t xml:space="preserve"> Chuyển sang chế độ "Sensor Only" (Tưới dựa hoàn toàn vào độ ẩm đất).</w:t>
      </w:r>
    </w:p>
    <w:p w14:paraId="1D10BB16" w14:textId="4F78B20D" w:rsidR="002A1424" w:rsidRPr="002A1424" w:rsidRDefault="002A1424" w:rsidP="002A1424">
      <w:pPr>
        <w:numPr>
          <w:ilvl w:val="0"/>
          <w:numId w:val="89"/>
        </w:numPr>
        <w:tabs>
          <w:tab w:val="left" w:pos="720"/>
        </w:tabs>
        <w:rPr>
          <w:sz w:val="26"/>
          <w:szCs w:val="26"/>
          <w:lang w:val="en-US"/>
        </w:rPr>
      </w:pPr>
      <w:r w:rsidRPr="002A1424">
        <w:rPr>
          <w:sz w:val="26"/>
          <w:szCs w:val="26"/>
          <w:lang w:val="en-US"/>
        </w:rPr>
        <w:t xml:space="preserve">Cảm biến lỗi: Nếu giá trị cảm biến vượt ngưỡng vật lý (VD: Nhiệt độ &gt; 60°C hoặc Âm) </w:t>
      </w:r>
      <w:r>
        <w:rPr>
          <w:sz w:val="26"/>
          <w:szCs w:val="26"/>
          <w:lang w:val="en-US"/>
        </w:rPr>
        <w:t>-&gt;</w:t>
      </w:r>
      <w:r w:rsidRPr="002A1424">
        <w:rPr>
          <w:sz w:val="26"/>
          <w:szCs w:val="26"/>
          <w:lang w:val="en-US"/>
        </w:rPr>
        <w:t xml:space="preserve"> Báo động cho người dùng qua App và ngắt toàn bộ bơm.</w:t>
      </w:r>
    </w:p>
    <w:p w14:paraId="25E604DC" w14:textId="6FCF5D39" w:rsidR="002A1424" w:rsidRPr="002A1424" w:rsidRDefault="002A1424" w:rsidP="002A1424">
      <w:pPr>
        <w:tabs>
          <w:tab w:val="left" w:pos="720"/>
        </w:tabs>
        <w:ind w:left="360"/>
        <w:rPr>
          <w:b/>
          <w:bCs/>
          <w:sz w:val="26"/>
          <w:szCs w:val="26"/>
          <w:lang w:val="en-US"/>
        </w:rPr>
      </w:pPr>
    </w:p>
    <w:p w14:paraId="0455329F" w14:textId="77777777" w:rsidR="002A1424" w:rsidRPr="002A1424" w:rsidRDefault="002A1424" w:rsidP="002A1424">
      <w:pPr>
        <w:tabs>
          <w:tab w:val="left" w:pos="720"/>
        </w:tabs>
        <w:rPr>
          <w:b/>
          <w:bCs/>
          <w:sz w:val="26"/>
          <w:szCs w:val="26"/>
          <w:lang w:val="en-US"/>
        </w:rPr>
      </w:pPr>
      <w:r w:rsidRPr="002A1424">
        <w:rPr>
          <w:b/>
          <w:bCs/>
          <w:sz w:val="26"/>
          <w:szCs w:val="26"/>
          <w:lang w:val="en-US"/>
        </w:rPr>
        <w:t>9. Kết luận Phân hệ AI</w:t>
      </w:r>
    </w:p>
    <w:p w14:paraId="5383AC8E" w14:textId="2AB593AE" w:rsidR="002A1424" w:rsidRPr="002A1424" w:rsidRDefault="002A1424" w:rsidP="002A1424">
      <w:pPr>
        <w:tabs>
          <w:tab w:val="left" w:pos="720"/>
        </w:tabs>
        <w:ind w:left="360"/>
        <w:rPr>
          <w:sz w:val="26"/>
          <w:szCs w:val="26"/>
          <w:lang w:val="en-US"/>
        </w:rPr>
      </w:pPr>
      <w:r w:rsidRPr="002A1424">
        <w:rPr>
          <w:sz w:val="26"/>
          <w:szCs w:val="26"/>
          <w:lang w:val="en-US"/>
        </w:rPr>
        <w:t xml:space="preserve">Phân hệ AI của dự án </w:t>
      </w:r>
      <w:r>
        <w:rPr>
          <w:sz w:val="26"/>
          <w:szCs w:val="26"/>
          <w:lang w:val="en-US"/>
        </w:rPr>
        <w:t>Tưới cây thông minh</w:t>
      </w:r>
      <w:r w:rsidRPr="002A1424">
        <w:rPr>
          <w:sz w:val="26"/>
          <w:szCs w:val="26"/>
          <w:lang w:val="en-US"/>
        </w:rPr>
        <w:t xml:space="preserve"> đã hoàn thành mục tiêu xây dựng một giải pháp "Cảm biến mưa ảo" (Virtual Rain Sensor) thông qua kỹ thuật Hợp nhất dữ liệu (Data Fusion).</w:t>
      </w:r>
    </w:p>
    <w:p w14:paraId="7D7F9AE9" w14:textId="77777777" w:rsidR="002A1424" w:rsidRPr="002A1424" w:rsidRDefault="002A1424" w:rsidP="002A1424">
      <w:pPr>
        <w:tabs>
          <w:tab w:val="left" w:pos="720"/>
        </w:tabs>
        <w:ind w:left="360"/>
        <w:rPr>
          <w:sz w:val="26"/>
          <w:szCs w:val="26"/>
          <w:lang w:val="en-US"/>
        </w:rPr>
      </w:pPr>
      <w:r w:rsidRPr="002A1424">
        <w:rPr>
          <w:sz w:val="26"/>
          <w:szCs w:val="26"/>
          <w:lang w:val="en-US"/>
        </w:rPr>
        <w:t>Những điểm đột phá chính:</w:t>
      </w:r>
    </w:p>
    <w:p w14:paraId="2366E491" w14:textId="77777777" w:rsidR="002A1424" w:rsidRPr="002A1424" w:rsidRDefault="002A1424" w:rsidP="002A1424">
      <w:pPr>
        <w:numPr>
          <w:ilvl w:val="0"/>
          <w:numId w:val="90"/>
        </w:numPr>
        <w:tabs>
          <w:tab w:val="left" w:pos="720"/>
        </w:tabs>
        <w:rPr>
          <w:sz w:val="26"/>
          <w:szCs w:val="26"/>
          <w:lang w:val="en-US"/>
        </w:rPr>
      </w:pPr>
      <w:r w:rsidRPr="002A1424">
        <w:rPr>
          <w:sz w:val="26"/>
          <w:szCs w:val="26"/>
          <w:lang w:val="en-US"/>
        </w:rPr>
        <w:t>Giải quyết bài toán Chi phí: Loại bỏ hoàn toàn nhu cầu sử dụng cảm biến mưa vật lý đắt tiền mà vẫn đảm bảo khả năng phát hiện mưa nhờ phân tích áp suất và dữ liệu API.</w:t>
      </w:r>
    </w:p>
    <w:p w14:paraId="3D5B5555" w14:textId="77777777" w:rsidR="002A1424" w:rsidRPr="002A1424" w:rsidRDefault="002A1424" w:rsidP="002A1424">
      <w:pPr>
        <w:numPr>
          <w:ilvl w:val="0"/>
          <w:numId w:val="90"/>
        </w:numPr>
        <w:tabs>
          <w:tab w:val="left" w:pos="720"/>
        </w:tabs>
        <w:rPr>
          <w:sz w:val="26"/>
          <w:szCs w:val="26"/>
          <w:lang w:val="en-US"/>
        </w:rPr>
      </w:pPr>
      <w:r w:rsidRPr="002A1424">
        <w:rPr>
          <w:sz w:val="26"/>
          <w:szCs w:val="26"/>
          <w:lang w:val="en-US"/>
        </w:rPr>
        <w:t>Giải quyết bài toán Địa phương: Khắc phục triệt để các sai lầm trong tưới tiêu vào mùa Nồm ẩm và mùa mưa rào đặc thù của Hà Nội nhờ Logic thích ứng 4 mùa.</w:t>
      </w:r>
    </w:p>
    <w:p w14:paraId="73E582BB" w14:textId="77777777" w:rsidR="002A1424" w:rsidRPr="002A1424" w:rsidRDefault="002A1424" w:rsidP="002A1424">
      <w:pPr>
        <w:numPr>
          <w:ilvl w:val="0"/>
          <w:numId w:val="90"/>
        </w:numPr>
        <w:tabs>
          <w:tab w:val="left" w:pos="720"/>
        </w:tabs>
        <w:rPr>
          <w:sz w:val="26"/>
          <w:szCs w:val="26"/>
          <w:lang w:val="en-US"/>
        </w:rPr>
      </w:pPr>
      <w:r w:rsidRPr="002A1424">
        <w:rPr>
          <w:sz w:val="26"/>
          <w:szCs w:val="26"/>
          <w:lang w:val="en-US"/>
        </w:rPr>
        <w:t>Khả năng Thực tiễn: Với tần suất xử lý 15 giây/lần và độ trễ thấp, hệ thống chứng minh được tính khả thi để triển khai trên các thiết bị IoT phần cứng hạn chế (ESP32) và hạ tầng mạng thông thường.</w:t>
      </w:r>
    </w:p>
    <w:p w14:paraId="46D52C81" w14:textId="77777777" w:rsidR="002A1424" w:rsidRPr="002A1424" w:rsidRDefault="002A1424" w:rsidP="002A1424">
      <w:pPr>
        <w:tabs>
          <w:tab w:val="left" w:pos="720"/>
        </w:tabs>
        <w:ind w:left="360"/>
        <w:rPr>
          <w:sz w:val="26"/>
          <w:szCs w:val="26"/>
          <w:lang w:val="en-US"/>
        </w:rPr>
      </w:pPr>
      <w:r w:rsidRPr="002A1424">
        <w:rPr>
          <w:sz w:val="26"/>
          <w:szCs w:val="26"/>
          <w:lang w:val="en-US"/>
        </w:rPr>
        <w:t>Hướng phát triển tiếp theo bao gồm việc thu thập dữ liệu vận hành thực tế (Feedback Loop) để AI tự động tinh chỉnh ngưỡng quyết định mà không cần lập trình lại (Online Learning)</w:t>
      </w:r>
    </w:p>
    <w:p w14:paraId="5F702734" w14:textId="632E1DCD" w:rsidR="00DF5C50" w:rsidRDefault="00DF5C50" w:rsidP="00DF5C50">
      <w:pPr>
        <w:tabs>
          <w:tab w:val="left" w:pos="720"/>
        </w:tabs>
        <w:ind w:left="360"/>
        <w:rPr>
          <w:sz w:val="26"/>
          <w:szCs w:val="26"/>
          <w:lang w:val="en-US"/>
        </w:rPr>
      </w:pPr>
    </w:p>
    <w:p w14:paraId="5939CAB0" w14:textId="657E87BA" w:rsidR="004213FF" w:rsidRPr="004213FF" w:rsidRDefault="004213FF">
      <w:pPr>
        <w:pStyle w:val="ListParagraph"/>
        <w:numPr>
          <w:ilvl w:val="0"/>
          <w:numId w:val="1"/>
        </w:numPr>
        <w:tabs>
          <w:tab w:val="left" w:pos="720"/>
        </w:tabs>
        <w:ind w:left="810" w:hanging="450"/>
        <w:outlineLvl w:val="0"/>
        <w:rPr>
          <w:b/>
          <w:bCs/>
          <w:sz w:val="26"/>
          <w:szCs w:val="26"/>
          <w:lang w:val="en-US"/>
        </w:rPr>
      </w:pPr>
      <w:bookmarkStart w:id="12" w:name="_Toc215043307"/>
      <w:r w:rsidRPr="004213FF">
        <w:rPr>
          <w:b/>
          <w:bCs/>
          <w:sz w:val="26"/>
          <w:szCs w:val="26"/>
          <w:lang w:val="en-US"/>
        </w:rPr>
        <w:t>Biểu diễn chức năng</w:t>
      </w:r>
      <w:bookmarkEnd w:id="12"/>
    </w:p>
    <w:p w14:paraId="5C5468C8" w14:textId="77777777" w:rsidR="004213FF" w:rsidRPr="004213FF" w:rsidRDefault="004213FF" w:rsidP="004213FF">
      <w:pPr>
        <w:tabs>
          <w:tab w:val="left" w:pos="720"/>
        </w:tabs>
        <w:rPr>
          <w:sz w:val="26"/>
          <w:szCs w:val="26"/>
          <w:lang w:val="en-US"/>
        </w:rPr>
      </w:pPr>
    </w:p>
    <w:p w14:paraId="0158C52B" w14:textId="249C8C85" w:rsidR="004213FF" w:rsidRPr="004213FF" w:rsidRDefault="004213FF">
      <w:pPr>
        <w:pStyle w:val="ListParagraph"/>
        <w:numPr>
          <w:ilvl w:val="0"/>
          <w:numId w:val="21"/>
        </w:numPr>
        <w:tabs>
          <w:tab w:val="left" w:pos="720"/>
        </w:tabs>
        <w:outlineLvl w:val="1"/>
        <w:rPr>
          <w:b/>
          <w:bCs/>
          <w:sz w:val="26"/>
          <w:szCs w:val="26"/>
          <w:lang w:val="en-US"/>
        </w:rPr>
      </w:pPr>
      <w:bookmarkStart w:id="13" w:name="_Toc215043308"/>
      <w:r w:rsidRPr="004213FF">
        <w:rPr>
          <w:b/>
          <w:bCs/>
          <w:sz w:val="26"/>
          <w:szCs w:val="26"/>
          <w:lang w:val="en-US"/>
        </w:rPr>
        <w:t>Các tác nhân trong hệ thống</w:t>
      </w:r>
      <w:bookmarkEnd w:id="13"/>
    </w:p>
    <w:p w14:paraId="164E0E1C" w14:textId="5882EB55" w:rsidR="004213FF" w:rsidRDefault="004213FF">
      <w:pPr>
        <w:pStyle w:val="ListParagraph"/>
        <w:numPr>
          <w:ilvl w:val="0"/>
          <w:numId w:val="7"/>
        </w:numPr>
        <w:tabs>
          <w:tab w:val="left" w:pos="720"/>
        </w:tabs>
        <w:rPr>
          <w:sz w:val="26"/>
          <w:szCs w:val="26"/>
          <w:lang w:val="en-US"/>
        </w:rPr>
      </w:pPr>
      <w:r>
        <w:rPr>
          <w:sz w:val="26"/>
          <w:szCs w:val="26"/>
          <w:lang w:val="en-US"/>
        </w:rPr>
        <w:t>Người dùng (người nông dân, người quản lý hệ thống)</w:t>
      </w:r>
    </w:p>
    <w:p w14:paraId="3CA7F281" w14:textId="1D2C468D" w:rsidR="004213FF" w:rsidRDefault="004213FF">
      <w:pPr>
        <w:pStyle w:val="ListParagraph"/>
        <w:numPr>
          <w:ilvl w:val="0"/>
          <w:numId w:val="7"/>
        </w:numPr>
        <w:tabs>
          <w:tab w:val="left" w:pos="720"/>
        </w:tabs>
        <w:rPr>
          <w:sz w:val="26"/>
          <w:szCs w:val="26"/>
          <w:lang w:val="en-US"/>
        </w:rPr>
      </w:pPr>
      <w:r>
        <w:rPr>
          <w:sz w:val="26"/>
          <w:szCs w:val="26"/>
          <w:lang w:val="en-US"/>
        </w:rPr>
        <w:t>Hệ thống tưới thông minh (IoT + AI)</w:t>
      </w:r>
    </w:p>
    <w:p w14:paraId="4EDEAD3D" w14:textId="690F4DFF" w:rsidR="004213FF" w:rsidRPr="004213FF" w:rsidRDefault="004213FF">
      <w:pPr>
        <w:pStyle w:val="ListParagraph"/>
        <w:numPr>
          <w:ilvl w:val="0"/>
          <w:numId w:val="21"/>
        </w:numPr>
        <w:tabs>
          <w:tab w:val="left" w:pos="720"/>
        </w:tabs>
        <w:outlineLvl w:val="1"/>
        <w:rPr>
          <w:b/>
          <w:bCs/>
          <w:sz w:val="26"/>
          <w:szCs w:val="26"/>
          <w:lang w:val="en-US"/>
        </w:rPr>
      </w:pPr>
      <w:bookmarkStart w:id="14" w:name="_Toc215043309"/>
      <w:r w:rsidRPr="004213FF">
        <w:rPr>
          <w:b/>
          <w:bCs/>
          <w:sz w:val="26"/>
          <w:szCs w:val="26"/>
          <w:lang w:val="en-US"/>
        </w:rPr>
        <w:t>Use case tổng quan</w:t>
      </w:r>
      <w:bookmarkEnd w:id="14"/>
    </w:p>
    <w:p w14:paraId="4F0A866B" w14:textId="784729F0" w:rsidR="004213FF" w:rsidRDefault="004213FF" w:rsidP="004213FF">
      <w:pPr>
        <w:tabs>
          <w:tab w:val="left" w:pos="720"/>
        </w:tabs>
        <w:rPr>
          <w:sz w:val="26"/>
          <w:szCs w:val="26"/>
          <w:lang w:val="en-US"/>
        </w:rPr>
      </w:pPr>
      <w:r w:rsidRPr="004213FF">
        <w:rPr>
          <w:noProof/>
          <w:sz w:val="26"/>
          <w:szCs w:val="26"/>
          <w:lang w:val="en-US"/>
        </w:rPr>
        <w:lastRenderedPageBreak/>
        <w:drawing>
          <wp:inline distT="0" distB="0" distL="0" distR="0" wp14:anchorId="5D20C17D" wp14:editId="357BB951">
            <wp:extent cx="5740400" cy="3420745"/>
            <wp:effectExtent l="19050" t="19050" r="12700" b="27305"/>
            <wp:docPr id="836658685"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58685" name="Picture 1" descr="A diagram of a software system&#10;&#10;AI-generated content may be incorrect."/>
                    <pic:cNvPicPr/>
                  </pic:nvPicPr>
                  <pic:blipFill>
                    <a:blip r:embed="rId28"/>
                    <a:stretch>
                      <a:fillRect/>
                    </a:stretch>
                  </pic:blipFill>
                  <pic:spPr>
                    <a:xfrm>
                      <a:off x="0" y="0"/>
                      <a:ext cx="5740400" cy="3420745"/>
                    </a:xfrm>
                    <a:prstGeom prst="rect">
                      <a:avLst/>
                    </a:prstGeom>
                    <a:ln>
                      <a:solidFill>
                        <a:schemeClr val="tx1"/>
                      </a:solidFill>
                    </a:ln>
                  </pic:spPr>
                </pic:pic>
              </a:graphicData>
            </a:graphic>
          </wp:inline>
        </w:drawing>
      </w:r>
    </w:p>
    <w:p w14:paraId="048C36BA" w14:textId="1CFFE524" w:rsidR="004213FF" w:rsidRPr="007259AD" w:rsidRDefault="004213FF" w:rsidP="004213FF">
      <w:pPr>
        <w:tabs>
          <w:tab w:val="left" w:pos="720"/>
        </w:tabs>
        <w:jc w:val="center"/>
        <w:rPr>
          <w:i/>
          <w:iCs/>
          <w:lang w:val="en-US"/>
        </w:rPr>
      </w:pPr>
      <w:r w:rsidRPr="007259AD">
        <w:rPr>
          <w:i/>
          <w:iCs/>
          <w:lang w:val="en-US"/>
        </w:rPr>
        <w:t xml:space="preserve">Hình </w:t>
      </w:r>
      <w:r w:rsidR="004F109A">
        <w:rPr>
          <w:i/>
          <w:iCs/>
          <w:lang w:val="en-US"/>
        </w:rPr>
        <w:t>6</w:t>
      </w:r>
      <w:r w:rsidRPr="007259AD">
        <w:rPr>
          <w:i/>
          <w:iCs/>
          <w:lang w:val="en-US"/>
        </w:rPr>
        <w:t>: Use Case tổng quan</w:t>
      </w:r>
    </w:p>
    <w:p w14:paraId="15E005D1" w14:textId="77777777" w:rsidR="004213FF" w:rsidRDefault="004213FF" w:rsidP="004213FF">
      <w:pPr>
        <w:tabs>
          <w:tab w:val="left" w:pos="720"/>
        </w:tabs>
        <w:rPr>
          <w:lang w:val="en-US"/>
        </w:rPr>
      </w:pPr>
    </w:p>
    <w:p w14:paraId="5246F2BB" w14:textId="4777D2DC" w:rsidR="004213FF" w:rsidRPr="00543363" w:rsidRDefault="004213FF" w:rsidP="004213FF">
      <w:pPr>
        <w:tabs>
          <w:tab w:val="left" w:pos="720"/>
        </w:tabs>
        <w:rPr>
          <w:b/>
          <w:bCs/>
          <w:sz w:val="26"/>
          <w:szCs w:val="26"/>
          <w:lang w:val="en-US"/>
        </w:rPr>
      </w:pPr>
      <w:r w:rsidRPr="00543363">
        <w:rPr>
          <w:b/>
          <w:bCs/>
          <w:sz w:val="26"/>
          <w:szCs w:val="26"/>
          <w:lang w:val="en-US"/>
        </w:rPr>
        <w:t>Mô tả Use Case:</w:t>
      </w:r>
    </w:p>
    <w:p w14:paraId="06BC92FE" w14:textId="577A803A" w:rsidR="004213FF" w:rsidRPr="00543363" w:rsidRDefault="004213FF">
      <w:pPr>
        <w:pStyle w:val="ListParagraph"/>
        <w:numPr>
          <w:ilvl w:val="0"/>
          <w:numId w:val="22"/>
        </w:numPr>
        <w:tabs>
          <w:tab w:val="left" w:pos="720"/>
        </w:tabs>
        <w:rPr>
          <w:b/>
          <w:bCs/>
          <w:sz w:val="26"/>
          <w:szCs w:val="26"/>
          <w:lang w:val="en-US"/>
        </w:rPr>
      </w:pPr>
      <w:r w:rsidRPr="00543363">
        <w:rPr>
          <w:b/>
          <w:bCs/>
          <w:sz w:val="26"/>
          <w:szCs w:val="26"/>
          <w:lang w:val="en-US"/>
        </w:rPr>
        <w:t>Các Actos trong hệ thống:</w:t>
      </w:r>
    </w:p>
    <w:p w14:paraId="6126C4E1" w14:textId="12B53D42" w:rsidR="00623679" w:rsidRDefault="00623679">
      <w:pPr>
        <w:pStyle w:val="ListParagraph"/>
        <w:numPr>
          <w:ilvl w:val="0"/>
          <w:numId w:val="7"/>
        </w:numPr>
        <w:tabs>
          <w:tab w:val="left" w:pos="720"/>
        </w:tabs>
        <w:rPr>
          <w:sz w:val="26"/>
          <w:szCs w:val="26"/>
          <w:lang w:val="en-US"/>
        </w:rPr>
      </w:pPr>
      <w:r>
        <w:rPr>
          <w:sz w:val="26"/>
          <w:szCs w:val="26"/>
          <w:lang w:val="en-US"/>
        </w:rPr>
        <w:t>Farmer:</w:t>
      </w:r>
    </w:p>
    <w:p w14:paraId="70E973EB" w14:textId="7F883D24" w:rsidR="00623679" w:rsidRDefault="00623679">
      <w:pPr>
        <w:pStyle w:val="ListParagraph"/>
        <w:numPr>
          <w:ilvl w:val="0"/>
          <w:numId w:val="4"/>
        </w:numPr>
        <w:tabs>
          <w:tab w:val="left" w:pos="720"/>
        </w:tabs>
        <w:rPr>
          <w:sz w:val="26"/>
          <w:szCs w:val="26"/>
          <w:lang w:val="en-US"/>
        </w:rPr>
      </w:pPr>
      <w:r>
        <w:rPr>
          <w:sz w:val="26"/>
          <w:szCs w:val="26"/>
          <w:lang w:val="en-US"/>
        </w:rPr>
        <w:t>Là người dùng cuối, trực tiếp quản lý và vận hành trang trại</w:t>
      </w:r>
    </w:p>
    <w:p w14:paraId="64D0DCF8" w14:textId="44EAE416" w:rsidR="00623679" w:rsidRDefault="00623679">
      <w:pPr>
        <w:pStyle w:val="ListParagraph"/>
        <w:numPr>
          <w:ilvl w:val="0"/>
          <w:numId w:val="4"/>
        </w:numPr>
        <w:tabs>
          <w:tab w:val="left" w:pos="720"/>
        </w:tabs>
        <w:rPr>
          <w:sz w:val="26"/>
          <w:szCs w:val="26"/>
          <w:lang w:val="en-US"/>
        </w:rPr>
      </w:pPr>
      <w:r>
        <w:rPr>
          <w:sz w:val="26"/>
          <w:szCs w:val="26"/>
          <w:lang w:val="en-US"/>
        </w:rPr>
        <w:t>Tương tác với hệ thống để theo dõi và đưa ra các quyết định canh tác, bao gồm:</w:t>
      </w:r>
    </w:p>
    <w:p w14:paraId="7A379BCE" w14:textId="3FBDD863" w:rsidR="00623679" w:rsidRDefault="00623679">
      <w:pPr>
        <w:pStyle w:val="ListParagraph"/>
        <w:numPr>
          <w:ilvl w:val="1"/>
          <w:numId w:val="4"/>
        </w:numPr>
        <w:tabs>
          <w:tab w:val="left" w:pos="720"/>
        </w:tabs>
        <w:rPr>
          <w:sz w:val="26"/>
          <w:szCs w:val="26"/>
          <w:lang w:val="en-US"/>
        </w:rPr>
      </w:pPr>
      <w:r>
        <w:rPr>
          <w:sz w:val="26"/>
          <w:szCs w:val="26"/>
          <w:lang w:val="en-US"/>
        </w:rPr>
        <w:t>Thiết lập ngưỡng hoạt động cho hệ thống (ví dụ: ngưỡng độ ẩm. nhiệt độ)</w:t>
      </w:r>
    </w:p>
    <w:p w14:paraId="6AF1D011" w14:textId="0FA99C82" w:rsidR="00623679" w:rsidRDefault="00623679">
      <w:pPr>
        <w:pStyle w:val="ListParagraph"/>
        <w:numPr>
          <w:ilvl w:val="1"/>
          <w:numId w:val="4"/>
        </w:numPr>
        <w:tabs>
          <w:tab w:val="left" w:pos="720"/>
        </w:tabs>
        <w:rPr>
          <w:sz w:val="26"/>
          <w:szCs w:val="26"/>
          <w:lang w:val="en-US"/>
        </w:rPr>
      </w:pPr>
      <w:r>
        <w:rPr>
          <w:sz w:val="26"/>
          <w:szCs w:val="26"/>
          <w:lang w:val="en-US"/>
        </w:rPr>
        <w:t>Có thể lên lịch tưới thủ công</w:t>
      </w:r>
    </w:p>
    <w:p w14:paraId="27C9FD1F" w14:textId="3679D595" w:rsidR="00623679" w:rsidRDefault="00623679">
      <w:pPr>
        <w:pStyle w:val="ListParagraph"/>
        <w:numPr>
          <w:ilvl w:val="1"/>
          <w:numId w:val="4"/>
        </w:numPr>
        <w:tabs>
          <w:tab w:val="left" w:pos="720"/>
        </w:tabs>
        <w:rPr>
          <w:sz w:val="26"/>
          <w:szCs w:val="26"/>
          <w:lang w:val="en-US"/>
        </w:rPr>
      </w:pPr>
      <w:r>
        <w:rPr>
          <w:sz w:val="26"/>
          <w:szCs w:val="26"/>
          <w:lang w:val="en-US"/>
        </w:rPr>
        <w:t>Xem báo cáo,  xu hướng và trích xuất dữ liệu để phân tích</w:t>
      </w:r>
    </w:p>
    <w:p w14:paraId="539625FF" w14:textId="14C94FDC" w:rsidR="00623679" w:rsidRDefault="00623679">
      <w:pPr>
        <w:pStyle w:val="ListParagraph"/>
        <w:numPr>
          <w:ilvl w:val="1"/>
          <w:numId w:val="4"/>
        </w:numPr>
        <w:tabs>
          <w:tab w:val="left" w:pos="720"/>
        </w:tabs>
        <w:rPr>
          <w:sz w:val="26"/>
          <w:szCs w:val="26"/>
          <w:lang w:val="en-US"/>
        </w:rPr>
      </w:pPr>
      <w:r>
        <w:rPr>
          <w:sz w:val="26"/>
          <w:szCs w:val="26"/>
          <w:lang w:val="en-US"/>
        </w:rPr>
        <w:t>Nhận các cảnh báo và thông báo khi có sự kiện bất thường</w:t>
      </w:r>
    </w:p>
    <w:p w14:paraId="24C1FD5E" w14:textId="218E7354" w:rsidR="00623679" w:rsidRPr="00623679" w:rsidRDefault="00623679">
      <w:pPr>
        <w:pStyle w:val="ListParagraph"/>
        <w:numPr>
          <w:ilvl w:val="1"/>
          <w:numId w:val="4"/>
        </w:numPr>
        <w:tabs>
          <w:tab w:val="left" w:pos="720"/>
        </w:tabs>
        <w:rPr>
          <w:sz w:val="26"/>
          <w:szCs w:val="26"/>
          <w:lang w:val="en-US"/>
        </w:rPr>
      </w:pPr>
      <w:r>
        <w:rPr>
          <w:sz w:val="26"/>
          <w:szCs w:val="26"/>
          <w:lang w:val="en-US"/>
        </w:rPr>
        <w:t>Xem số liệu thời gian thực của các cảm biến gửi lên, qua đó có thể biết được tình trạng của khu vườn</w:t>
      </w:r>
    </w:p>
    <w:p w14:paraId="4F5D84F0" w14:textId="49CFE821" w:rsidR="00623679" w:rsidRDefault="00623679">
      <w:pPr>
        <w:pStyle w:val="ListParagraph"/>
        <w:numPr>
          <w:ilvl w:val="0"/>
          <w:numId w:val="7"/>
        </w:numPr>
        <w:tabs>
          <w:tab w:val="left" w:pos="720"/>
        </w:tabs>
        <w:rPr>
          <w:sz w:val="26"/>
          <w:szCs w:val="26"/>
          <w:lang w:val="en-US"/>
        </w:rPr>
      </w:pPr>
      <w:r>
        <w:rPr>
          <w:sz w:val="26"/>
          <w:szCs w:val="26"/>
          <w:lang w:val="en-US"/>
        </w:rPr>
        <w:t>AI:</w:t>
      </w:r>
    </w:p>
    <w:p w14:paraId="09DFD96F" w14:textId="403D34A8" w:rsidR="00623679" w:rsidRDefault="00623679">
      <w:pPr>
        <w:pStyle w:val="ListParagraph"/>
        <w:numPr>
          <w:ilvl w:val="0"/>
          <w:numId w:val="4"/>
        </w:numPr>
        <w:tabs>
          <w:tab w:val="left" w:pos="720"/>
        </w:tabs>
        <w:rPr>
          <w:sz w:val="26"/>
          <w:szCs w:val="26"/>
          <w:lang w:val="en-US"/>
        </w:rPr>
      </w:pPr>
      <w:r>
        <w:rPr>
          <w:sz w:val="26"/>
          <w:szCs w:val="26"/>
          <w:lang w:val="en-US"/>
        </w:rPr>
        <w:t>Là tác nhân logic tự động, chịu trách nhiệm đưa ra các quyết định thông minh</w:t>
      </w:r>
    </w:p>
    <w:p w14:paraId="072C2C02" w14:textId="590E1B3E" w:rsidR="00623679" w:rsidRDefault="00623679">
      <w:pPr>
        <w:pStyle w:val="ListParagraph"/>
        <w:numPr>
          <w:ilvl w:val="0"/>
          <w:numId w:val="4"/>
        </w:numPr>
        <w:tabs>
          <w:tab w:val="left" w:pos="720"/>
        </w:tabs>
        <w:rPr>
          <w:sz w:val="26"/>
          <w:szCs w:val="26"/>
          <w:lang w:val="en-US"/>
        </w:rPr>
      </w:pPr>
      <w:r>
        <w:rPr>
          <w:sz w:val="26"/>
          <w:szCs w:val="26"/>
          <w:lang w:val="en-US"/>
        </w:rPr>
        <w:t>Tương tác với các thành phần khác để tối ưu hóa vận hành:</w:t>
      </w:r>
    </w:p>
    <w:p w14:paraId="39EFA0E2" w14:textId="42099220" w:rsidR="00623679" w:rsidRDefault="00623679">
      <w:pPr>
        <w:pStyle w:val="ListParagraph"/>
        <w:numPr>
          <w:ilvl w:val="1"/>
          <w:numId w:val="4"/>
        </w:numPr>
        <w:tabs>
          <w:tab w:val="left" w:pos="720"/>
        </w:tabs>
        <w:rPr>
          <w:sz w:val="26"/>
          <w:szCs w:val="26"/>
          <w:lang w:val="en-US"/>
        </w:rPr>
      </w:pPr>
      <w:r>
        <w:rPr>
          <w:sz w:val="26"/>
          <w:szCs w:val="26"/>
          <w:lang w:val="en-US"/>
        </w:rPr>
        <w:t>Tự động lên lịch tưới dựa trên phân tích dữ liệu</w:t>
      </w:r>
    </w:p>
    <w:p w14:paraId="67395B10" w14:textId="375E6720" w:rsidR="00623679" w:rsidRDefault="00623679">
      <w:pPr>
        <w:pStyle w:val="ListParagraph"/>
        <w:numPr>
          <w:ilvl w:val="1"/>
          <w:numId w:val="4"/>
        </w:numPr>
        <w:tabs>
          <w:tab w:val="left" w:pos="720"/>
        </w:tabs>
        <w:rPr>
          <w:sz w:val="26"/>
          <w:szCs w:val="26"/>
          <w:lang w:val="en-US"/>
        </w:rPr>
      </w:pPr>
      <w:r>
        <w:rPr>
          <w:sz w:val="26"/>
          <w:szCs w:val="26"/>
          <w:lang w:val="en-US"/>
        </w:rPr>
        <w:t>Gửi lệnh điều khiển trực tiếp đến các thiết bị chấp hành</w:t>
      </w:r>
    </w:p>
    <w:p w14:paraId="0F3304D1" w14:textId="24ECF982" w:rsidR="00623679" w:rsidRPr="00623679" w:rsidRDefault="00623679">
      <w:pPr>
        <w:pStyle w:val="ListParagraph"/>
        <w:numPr>
          <w:ilvl w:val="1"/>
          <w:numId w:val="4"/>
        </w:numPr>
        <w:tabs>
          <w:tab w:val="left" w:pos="720"/>
        </w:tabs>
        <w:rPr>
          <w:sz w:val="26"/>
          <w:szCs w:val="26"/>
          <w:lang w:val="en-US"/>
        </w:rPr>
      </w:pPr>
      <w:r>
        <w:rPr>
          <w:sz w:val="26"/>
          <w:szCs w:val="26"/>
          <w:lang w:val="en-US"/>
        </w:rPr>
        <w:t>Xem số liệu thời gian thực để làm dầu vào cho các mô hình dự đoán</w:t>
      </w:r>
    </w:p>
    <w:p w14:paraId="1D8A11DD" w14:textId="2518B22A" w:rsidR="00623679" w:rsidRDefault="00623679">
      <w:pPr>
        <w:pStyle w:val="ListParagraph"/>
        <w:numPr>
          <w:ilvl w:val="0"/>
          <w:numId w:val="7"/>
        </w:numPr>
        <w:tabs>
          <w:tab w:val="left" w:pos="720"/>
        </w:tabs>
        <w:rPr>
          <w:sz w:val="26"/>
          <w:szCs w:val="26"/>
          <w:lang w:val="en-US"/>
        </w:rPr>
      </w:pPr>
      <w:r>
        <w:rPr>
          <w:sz w:val="26"/>
          <w:szCs w:val="26"/>
          <w:lang w:val="en-US"/>
        </w:rPr>
        <w:t>IT Admin:</w:t>
      </w:r>
    </w:p>
    <w:p w14:paraId="7421D17E" w14:textId="6C64D6F7" w:rsidR="00623679" w:rsidRDefault="00623679">
      <w:pPr>
        <w:pStyle w:val="ListParagraph"/>
        <w:numPr>
          <w:ilvl w:val="0"/>
          <w:numId w:val="4"/>
        </w:numPr>
        <w:tabs>
          <w:tab w:val="left" w:pos="720"/>
        </w:tabs>
        <w:rPr>
          <w:sz w:val="26"/>
          <w:szCs w:val="26"/>
          <w:lang w:val="en-US"/>
        </w:rPr>
      </w:pPr>
      <w:r>
        <w:rPr>
          <w:sz w:val="26"/>
          <w:szCs w:val="26"/>
          <w:lang w:val="en-US"/>
        </w:rPr>
        <w:t>Là người chịu trách nhiệm quản trị, bảo trì và đảm bảo kỹ thuật cho toàn bộ hệ thống</w:t>
      </w:r>
    </w:p>
    <w:p w14:paraId="1D23602A" w14:textId="62F3F972" w:rsidR="00623679" w:rsidRDefault="00623679">
      <w:pPr>
        <w:pStyle w:val="ListParagraph"/>
        <w:numPr>
          <w:ilvl w:val="0"/>
          <w:numId w:val="4"/>
        </w:numPr>
        <w:tabs>
          <w:tab w:val="left" w:pos="720"/>
        </w:tabs>
        <w:rPr>
          <w:sz w:val="26"/>
          <w:szCs w:val="26"/>
          <w:lang w:val="en-US"/>
        </w:rPr>
      </w:pPr>
      <w:r>
        <w:rPr>
          <w:sz w:val="26"/>
          <w:szCs w:val="26"/>
          <w:lang w:val="en-US"/>
        </w:rPr>
        <w:t>Có các quyền cao nhất liên quan đến cấu hình và cập nhật:</w:t>
      </w:r>
    </w:p>
    <w:p w14:paraId="7DA8C539" w14:textId="013FD068" w:rsidR="00623679" w:rsidRDefault="00623679">
      <w:pPr>
        <w:pStyle w:val="ListParagraph"/>
        <w:numPr>
          <w:ilvl w:val="1"/>
          <w:numId w:val="4"/>
        </w:numPr>
        <w:tabs>
          <w:tab w:val="left" w:pos="720"/>
        </w:tabs>
        <w:rPr>
          <w:sz w:val="26"/>
          <w:szCs w:val="26"/>
          <w:lang w:val="en-US"/>
        </w:rPr>
      </w:pPr>
      <w:r>
        <w:rPr>
          <w:sz w:val="26"/>
          <w:szCs w:val="26"/>
          <w:lang w:val="en-US"/>
        </w:rPr>
        <w:t>Cấu hình các thông số hệ thống, tài khoản người dùng</w:t>
      </w:r>
    </w:p>
    <w:p w14:paraId="6F872304" w14:textId="59204944" w:rsidR="00623679" w:rsidRPr="00623679" w:rsidRDefault="00623679">
      <w:pPr>
        <w:pStyle w:val="ListParagraph"/>
        <w:numPr>
          <w:ilvl w:val="1"/>
          <w:numId w:val="4"/>
        </w:numPr>
        <w:tabs>
          <w:tab w:val="left" w:pos="720"/>
        </w:tabs>
        <w:rPr>
          <w:sz w:val="26"/>
          <w:szCs w:val="26"/>
          <w:lang w:val="en-US"/>
        </w:rPr>
      </w:pPr>
      <w:r>
        <w:rPr>
          <w:sz w:val="26"/>
          <w:szCs w:val="26"/>
          <w:lang w:val="en-US"/>
        </w:rPr>
        <w:t>Cập nhật firmware cho các thiết bị IoT từ xa</w:t>
      </w:r>
    </w:p>
    <w:p w14:paraId="2E699F80" w14:textId="77777777" w:rsidR="00623679" w:rsidRPr="00623679" w:rsidRDefault="00623679" w:rsidP="00623679">
      <w:pPr>
        <w:pStyle w:val="ListParagraph"/>
        <w:tabs>
          <w:tab w:val="left" w:pos="720"/>
        </w:tabs>
        <w:ind w:left="720" w:firstLine="0"/>
        <w:rPr>
          <w:sz w:val="26"/>
          <w:szCs w:val="26"/>
          <w:lang w:val="en-US"/>
        </w:rPr>
      </w:pPr>
    </w:p>
    <w:p w14:paraId="44B4783D" w14:textId="322C3814" w:rsidR="004213FF" w:rsidRPr="00543363" w:rsidRDefault="004213FF">
      <w:pPr>
        <w:pStyle w:val="ListParagraph"/>
        <w:numPr>
          <w:ilvl w:val="0"/>
          <w:numId w:val="22"/>
        </w:numPr>
        <w:tabs>
          <w:tab w:val="left" w:pos="720"/>
        </w:tabs>
        <w:rPr>
          <w:b/>
          <w:bCs/>
          <w:sz w:val="26"/>
          <w:szCs w:val="26"/>
          <w:lang w:val="en-US"/>
        </w:rPr>
      </w:pPr>
      <w:r w:rsidRPr="00543363">
        <w:rPr>
          <w:b/>
          <w:bCs/>
          <w:sz w:val="26"/>
          <w:szCs w:val="26"/>
          <w:lang w:val="en-US"/>
        </w:rPr>
        <w:t>Mô tả Use Case</w:t>
      </w:r>
    </w:p>
    <w:p w14:paraId="25DB91ED" w14:textId="19E37750" w:rsidR="00623679" w:rsidRDefault="00623679">
      <w:pPr>
        <w:pStyle w:val="ListParagraph"/>
        <w:numPr>
          <w:ilvl w:val="0"/>
          <w:numId w:val="4"/>
        </w:numPr>
        <w:tabs>
          <w:tab w:val="left" w:pos="720"/>
        </w:tabs>
        <w:rPr>
          <w:sz w:val="26"/>
          <w:szCs w:val="26"/>
          <w:lang w:val="en-US"/>
        </w:rPr>
      </w:pPr>
      <w:r>
        <w:rPr>
          <w:sz w:val="26"/>
          <w:szCs w:val="26"/>
          <w:lang w:val="en-US"/>
        </w:rPr>
        <w:lastRenderedPageBreak/>
        <w:t>Thiết lập ngưỡng:</w:t>
      </w:r>
    </w:p>
    <w:p w14:paraId="28BE1E08" w14:textId="6F030EC0" w:rsidR="00623679" w:rsidRDefault="00623679">
      <w:pPr>
        <w:pStyle w:val="ListParagraph"/>
        <w:numPr>
          <w:ilvl w:val="1"/>
          <w:numId w:val="4"/>
        </w:numPr>
        <w:tabs>
          <w:tab w:val="left" w:pos="720"/>
        </w:tabs>
        <w:rPr>
          <w:sz w:val="26"/>
          <w:szCs w:val="26"/>
          <w:lang w:val="en-US"/>
        </w:rPr>
      </w:pPr>
      <w:r>
        <w:rPr>
          <w:sz w:val="26"/>
          <w:szCs w:val="26"/>
          <w:lang w:val="en-US"/>
        </w:rPr>
        <w:t>Cho phép Farmer định nghĩa các giới hạn hoạt động (ví dụ: độ ẩm đất quá thấp, nhiệt độ quá cao) để hệ thống tự động cảnh báo</w:t>
      </w:r>
    </w:p>
    <w:p w14:paraId="07162B76" w14:textId="339FFAE7" w:rsidR="00623679" w:rsidRDefault="00623679">
      <w:pPr>
        <w:pStyle w:val="ListParagraph"/>
        <w:numPr>
          <w:ilvl w:val="0"/>
          <w:numId w:val="4"/>
        </w:numPr>
        <w:tabs>
          <w:tab w:val="left" w:pos="720"/>
        </w:tabs>
        <w:rPr>
          <w:sz w:val="26"/>
          <w:szCs w:val="26"/>
          <w:lang w:val="en-US"/>
        </w:rPr>
      </w:pPr>
      <w:r>
        <w:rPr>
          <w:sz w:val="26"/>
          <w:szCs w:val="26"/>
          <w:lang w:val="en-US"/>
        </w:rPr>
        <w:t>Báo cáo và đưa ra xu hướng:</w:t>
      </w:r>
    </w:p>
    <w:p w14:paraId="2D0F3963" w14:textId="46F823C7" w:rsidR="00623679" w:rsidRDefault="00623679">
      <w:pPr>
        <w:pStyle w:val="ListParagraph"/>
        <w:numPr>
          <w:ilvl w:val="1"/>
          <w:numId w:val="4"/>
        </w:numPr>
        <w:tabs>
          <w:tab w:val="left" w:pos="720"/>
        </w:tabs>
        <w:rPr>
          <w:sz w:val="26"/>
          <w:szCs w:val="26"/>
          <w:lang w:val="en-US"/>
        </w:rPr>
      </w:pPr>
      <w:r>
        <w:rPr>
          <w:sz w:val="26"/>
          <w:szCs w:val="26"/>
          <w:lang w:val="en-US"/>
        </w:rPr>
        <w:t>Hệ thống tự động tổng hợp dữ liệu đã được trích xuất để tạo ra các báo cáo trực quan và phân tích xu hướng, giúp Farmer nắm bắt được tình hình canh tác</w:t>
      </w:r>
    </w:p>
    <w:p w14:paraId="5785785C" w14:textId="474ADC4C" w:rsidR="00623679" w:rsidRDefault="00623679">
      <w:pPr>
        <w:pStyle w:val="ListParagraph"/>
        <w:numPr>
          <w:ilvl w:val="0"/>
          <w:numId w:val="4"/>
        </w:numPr>
        <w:tabs>
          <w:tab w:val="left" w:pos="720"/>
        </w:tabs>
        <w:rPr>
          <w:sz w:val="26"/>
          <w:szCs w:val="26"/>
          <w:lang w:val="en-US"/>
        </w:rPr>
      </w:pPr>
      <w:r>
        <w:rPr>
          <w:sz w:val="26"/>
          <w:szCs w:val="26"/>
          <w:lang w:val="en-US"/>
        </w:rPr>
        <w:t>Nhận cảnh báo/thống báo:</w:t>
      </w:r>
    </w:p>
    <w:p w14:paraId="6F74A3B4" w14:textId="351D29F9" w:rsidR="00623679" w:rsidRDefault="00623679">
      <w:pPr>
        <w:pStyle w:val="ListParagraph"/>
        <w:numPr>
          <w:ilvl w:val="1"/>
          <w:numId w:val="4"/>
        </w:numPr>
        <w:tabs>
          <w:tab w:val="left" w:pos="720"/>
        </w:tabs>
        <w:rPr>
          <w:sz w:val="26"/>
          <w:szCs w:val="26"/>
          <w:lang w:val="en-US"/>
        </w:rPr>
      </w:pPr>
      <w:r>
        <w:rPr>
          <w:sz w:val="26"/>
          <w:szCs w:val="26"/>
          <w:lang w:val="en-US"/>
        </w:rPr>
        <w:t>Hệ thống gửi thông báo tự động đến Farmer khi các chỉ số đo được vượt qua ngưỡng đã thiết lập</w:t>
      </w:r>
    </w:p>
    <w:p w14:paraId="3CFA7359" w14:textId="79CFAB94" w:rsidR="00623679" w:rsidRDefault="00623679">
      <w:pPr>
        <w:pStyle w:val="ListParagraph"/>
        <w:numPr>
          <w:ilvl w:val="0"/>
          <w:numId w:val="4"/>
        </w:numPr>
        <w:tabs>
          <w:tab w:val="left" w:pos="720"/>
        </w:tabs>
        <w:rPr>
          <w:sz w:val="26"/>
          <w:szCs w:val="26"/>
          <w:lang w:val="en-US"/>
        </w:rPr>
      </w:pPr>
      <w:r>
        <w:rPr>
          <w:sz w:val="26"/>
          <w:szCs w:val="26"/>
          <w:lang w:val="en-US"/>
        </w:rPr>
        <w:t>Trích xuất dữ liệu:</w:t>
      </w:r>
    </w:p>
    <w:p w14:paraId="3B9FE47F" w14:textId="0C0F28F3" w:rsidR="00623679" w:rsidRDefault="00623679">
      <w:pPr>
        <w:pStyle w:val="ListParagraph"/>
        <w:numPr>
          <w:ilvl w:val="1"/>
          <w:numId w:val="4"/>
        </w:numPr>
        <w:tabs>
          <w:tab w:val="left" w:pos="720"/>
        </w:tabs>
        <w:rPr>
          <w:sz w:val="26"/>
          <w:szCs w:val="26"/>
          <w:lang w:val="en-US"/>
        </w:rPr>
      </w:pPr>
      <w:r>
        <w:rPr>
          <w:sz w:val="26"/>
          <w:szCs w:val="26"/>
          <w:lang w:val="en-US"/>
        </w:rPr>
        <w:t>Cung cấp khả năng lấy dữ liệu lịch sử từ hệ thống để phục vụ cho việc xem báo cáo hoặc mục đích phân tích khác</w:t>
      </w:r>
    </w:p>
    <w:p w14:paraId="4505E292" w14:textId="52D36187" w:rsidR="00623679" w:rsidRDefault="00623679">
      <w:pPr>
        <w:pStyle w:val="ListParagraph"/>
        <w:numPr>
          <w:ilvl w:val="0"/>
          <w:numId w:val="4"/>
        </w:numPr>
        <w:tabs>
          <w:tab w:val="left" w:pos="720"/>
        </w:tabs>
        <w:rPr>
          <w:sz w:val="26"/>
          <w:szCs w:val="26"/>
          <w:lang w:val="en-US"/>
        </w:rPr>
      </w:pPr>
      <w:r>
        <w:rPr>
          <w:sz w:val="26"/>
          <w:szCs w:val="26"/>
          <w:lang w:val="en-US"/>
        </w:rPr>
        <w:t>Lên lịch tưới:</w:t>
      </w:r>
    </w:p>
    <w:p w14:paraId="57685E1F" w14:textId="01A89875" w:rsidR="00623679" w:rsidRDefault="00623679">
      <w:pPr>
        <w:pStyle w:val="ListParagraph"/>
        <w:numPr>
          <w:ilvl w:val="1"/>
          <w:numId w:val="4"/>
        </w:numPr>
        <w:tabs>
          <w:tab w:val="left" w:pos="720"/>
        </w:tabs>
        <w:rPr>
          <w:sz w:val="26"/>
          <w:szCs w:val="26"/>
          <w:lang w:val="en-US"/>
        </w:rPr>
      </w:pPr>
      <w:r>
        <w:rPr>
          <w:sz w:val="26"/>
          <w:szCs w:val="26"/>
          <w:lang w:val="en-US"/>
        </w:rPr>
        <w:t>Tác nhân AI phân tích dữ liệu và tự động tạo một lịch trình tưới tiêu tiêu tối ưu cho cây trồng</w:t>
      </w:r>
    </w:p>
    <w:p w14:paraId="2047CD32" w14:textId="10359FBD" w:rsidR="00623679" w:rsidRDefault="00623679">
      <w:pPr>
        <w:pStyle w:val="ListParagraph"/>
        <w:numPr>
          <w:ilvl w:val="1"/>
          <w:numId w:val="4"/>
        </w:numPr>
        <w:tabs>
          <w:tab w:val="left" w:pos="720"/>
        </w:tabs>
        <w:rPr>
          <w:sz w:val="26"/>
          <w:szCs w:val="26"/>
          <w:lang w:val="en-US"/>
        </w:rPr>
      </w:pPr>
      <w:r>
        <w:rPr>
          <w:sz w:val="26"/>
          <w:szCs w:val="26"/>
          <w:lang w:val="en-US"/>
        </w:rPr>
        <w:t>Tác nhân Farmer cũng có thể tự lên lịch thủ công tưới tiêu theo ý muốn của mình</w:t>
      </w:r>
    </w:p>
    <w:p w14:paraId="04EC2C44" w14:textId="4948C420" w:rsidR="00623679" w:rsidRDefault="00623679">
      <w:pPr>
        <w:pStyle w:val="ListParagraph"/>
        <w:numPr>
          <w:ilvl w:val="0"/>
          <w:numId w:val="4"/>
        </w:numPr>
        <w:tabs>
          <w:tab w:val="left" w:pos="720"/>
        </w:tabs>
        <w:rPr>
          <w:sz w:val="26"/>
          <w:szCs w:val="26"/>
          <w:lang w:val="en-US"/>
        </w:rPr>
      </w:pPr>
      <w:r>
        <w:rPr>
          <w:sz w:val="26"/>
          <w:szCs w:val="26"/>
          <w:lang w:val="en-US"/>
        </w:rPr>
        <w:t>Gửi lệnh điều khiển:</w:t>
      </w:r>
    </w:p>
    <w:p w14:paraId="0DC19D12" w14:textId="6F27E360" w:rsidR="00623679" w:rsidRDefault="00623679">
      <w:pPr>
        <w:pStyle w:val="ListParagraph"/>
        <w:numPr>
          <w:ilvl w:val="1"/>
          <w:numId w:val="4"/>
        </w:numPr>
        <w:tabs>
          <w:tab w:val="left" w:pos="720"/>
        </w:tabs>
        <w:rPr>
          <w:sz w:val="26"/>
          <w:szCs w:val="26"/>
          <w:lang w:val="en-US"/>
        </w:rPr>
      </w:pPr>
      <w:r>
        <w:rPr>
          <w:sz w:val="26"/>
          <w:szCs w:val="26"/>
          <w:lang w:val="en-US"/>
        </w:rPr>
        <w:t>Tác nhân AI trực tiếp gửi các lệnh thành công đến các thiết bị như máy bơm, van nước.</w:t>
      </w:r>
    </w:p>
    <w:p w14:paraId="1B15BD95" w14:textId="28C3FEB6" w:rsidR="00623679" w:rsidRDefault="00623679">
      <w:pPr>
        <w:pStyle w:val="ListParagraph"/>
        <w:numPr>
          <w:ilvl w:val="1"/>
          <w:numId w:val="4"/>
        </w:numPr>
        <w:tabs>
          <w:tab w:val="left" w:pos="720"/>
        </w:tabs>
        <w:rPr>
          <w:sz w:val="26"/>
          <w:szCs w:val="26"/>
          <w:lang w:val="en-US"/>
        </w:rPr>
      </w:pPr>
      <w:r>
        <w:rPr>
          <w:sz w:val="26"/>
          <w:szCs w:val="26"/>
          <w:lang w:val="en-US"/>
        </w:rPr>
        <w:t>Tác nhân Farmer cũng có thể điều khiển thiết bị bơm tưới tiêu thủ công</w:t>
      </w:r>
    </w:p>
    <w:p w14:paraId="22B625F7" w14:textId="5D67BC96" w:rsidR="00623679" w:rsidRDefault="00623679">
      <w:pPr>
        <w:pStyle w:val="ListParagraph"/>
        <w:numPr>
          <w:ilvl w:val="0"/>
          <w:numId w:val="4"/>
        </w:numPr>
        <w:tabs>
          <w:tab w:val="left" w:pos="720"/>
        </w:tabs>
        <w:rPr>
          <w:sz w:val="26"/>
          <w:szCs w:val="26"/>
          <w:lang w:val="en-US"/>
        </w:rPr>
      </w:pPr>
      <w:r>
        <w:rPr>
          <w:sz w:val="26"/>
          <w:szCs w:val="26"/>
          <w:lang w:val="en-US"/>
        </w:rPr>
        <w:t>Cấu hình:</w:t>
      </w:r>
    </w:p>
    <w:p w14:paraId="688E2D0E" w14:textId="3FE46C85" w:rsidR="00623679" w:rsidRDefault="00623679">
      <w:pPr>
        <w:pStyle w:val="ListParagraph"/>
        <w:numPr>
          <w:ilvl w:val="1"/>
          <w:numId w:val="4"/>
        </w:numPr>
        <w:tabs>
          <w:tab w:val="left" w:pos="720"/>
        </w:tabs>
        <w:rPr>
          <w:sz w:val="26"/>
          <w:szCs w:val="26"/>
          <w:lang w:val="en-US"/>
        </w:rPr>
      </w:pPr>
      <w:r>
        <w:rPr>
          <w:sz w:val="26"/>
          <w:szCs w:val="26"/>
          <w:lang w:val="en-US"/>
        </w:rPr>
        <w:t>Cho phép IT Admin thiết lập các tham số nền tảng, quản lý thiết bị và phân quyền người dùng</w:t>
      </w:r>
    </w:p>
    <w:p w14:paraId="33C09B39" w14:textId="4191477D" w:rsidR="00623679" w:rsidRDefault="00623679">
      <w:pPr>
        <w:pStyle w:val="ListParagraph"/>
        <w:numPr>
          <w:ilvl w:val="0"/>
          <w:numId w:val="4"/>
        </w:numPr>
        <w:tabs>
          <w:tab w:val="left" w:pos="720"/>
        </w:tabs>
        <w:rPr>
          <w:sz w:val="26"/>
          <w:szCs w:val="26"/>
          <w:lang w:val="en-US"/>
        </w:rPr>
      </w:pPr>
      <w:r>
        <w:rPr>
          <w:sz w:val="26"/>
          <w:szCs w:val="26"/>
          <w:lang w:val="en-US"/>
        </w:rPr>
        <w:t>Cập nhật firmware:</w:t>
      </w:r>
    </w:p>
    <w:p w14:paraId="5965FD3A" w14:textId="4DD79604" w:rsidR="00623679" w:rsidRDefault="00623679">
      <w:pPr>
        <w:pStyle w:val="ListParagraph"/>
        <w:numPr>
          <w:ilvl w:val="1"/>
          <w:numId w:val="4"/>
        </w:numPr>
        <w:tabs>
          <w:tab w:val="left" w:pos="720"/>
        </w:tabs>
        <w:rPr>
          <w:sz w:val="26"/>
          <w:szCs w:val="26"/>
          <w:lang w:val="en-US"/>
        </w:rPr>
      </w:pPr>
      <w:r>
        <w:rPr>
          <w:sz w:val="26"/>
          <w:szCs w:val="26"/>
          <w:lang w:val="en-US"/>
        </w:rPr>
        <w:t>Cung cấp chức năng cho IT Admin để nâng cấp phần mềm điều khiển trên các thiết bị phần cứng từ xa</w:t>
      </w:r>
    </w:p>
    <w:p w14:paraId="239BF30E" w14:textId="152AA199" w:rsidR="00623679" w:rsidRDefault="00623679">
      <w:pPr>
        <w:pStyle w:val="ListParagraph"/>
        <w:numPr>
          <w:ilvl w:val="0"/>
          <w:numId w:val="4"/>
        </w:numPr>
        <w:tabs>
          <w:tab w:val="left" w:pos="720"/>
        </w:tabs>
        <w:rPr>
          <w:sz w:val="26"/>
          <w:szCs w:val="26"/>
          <w:lang w:val="en-US"/>
        </w:rPr>
      </w:pPr>
      <w:r>
        <w:rPr>
          <w:sz w:val="26"/>
          <w:szCs w:val="26"/>
          <w:lang w:val="en-US"/>
        </w:rPr>
        <w:t>Xem số lượng thời gian thực:</w:t>
      </w:r>
    </w:p>
    <w:p w14:paraId="0C352F29" w14:textId="414276F8" w:rsidR="00C1684C" w:rsidRPr="00C1684C" w:rsidRDefault="00623679">
      <w:pPr>
        <w:pStyle w:val="ListParagraph"/>
        <w:numPr>
          <w:ilvl w:val="1"/>
          <w:numId w:val="4"/>
        </w:numPr>
        <w:tabs>
          <w:tab w:val="left" w:pos="720"/>
        </w:tabs>
        <w:rPr>
          <w:sz w:val="26"/>
          <w:szCs w:val="26"/>
          <w:lang w:val="en-US"/>
        </w:rPr>
      </w:pPr>
      <w:r>
        <w:rPr>
          <w:sz w:val="26"/>
          <w:szCs w:val="26"/>
          <w:lang w:val="en-US"/>
        </w:rPr>
        <w:t>Hiển thị các thông số đo được từ cảm biến một cách trực tiếp, phục vụ cho việc giám sát của Farmer hoặc cho AI thu thập dữ liệu để train, tăng khả năng dự đoán đúng trong tương lai</w:t>
      </w:r>
    </w:p>
    <w:p w14:paraId="3FD074AC" w14:textId="538BFCF0" w:rsidR="006A5F5F" w:rsidRDefault="00C1684C" w:rsidP="006A5F5F">
      <w:pPr>
        <w:pStyle w:val="ListParagraph"/>
        <w:numPr>
          <w:ilvl w:val="0"/>
          <w:numId w:val="1"/>
        </w:numPr>
        <w:tabs>
          <w:tab w:val="left" w:pos="720"/>
        </w:tabs>
        <w:outlineLvl w:val="0"/>
        <w:rPr>
          <w:b/>
          <w:bCs/>
          <w:sz w:val="26"/>
          <w:szCs w:val="26"/>
          <w:lang w:val="en-US"/>
        </w:rPr>
      </w:pPr>
      <w:bookmarkStart w:id="15" w:name="_Toc215043310"/>
      <w:r>
        <w:rPr>
          <w:b/>
          <w:bCs/>
          <w:sz w:val="26"/>
          <w:szCs w:val="26"/>
          <w:lang w:val="en-US"/>
        </w:rPr>
        <w:t>Giao diện website</w:t>
      </w:r>
      <w:bookmarkEnd w:id="15"/>
    </w:p>
    <w:p w14:paraId="344E1E7A" w14:textId="5323ED35" w:rsidR="006A5F5F" w:rsidRPr="006A5F5F" w:rsidRDefault="006A5F5F" w:rsidP="006A5F5F">
      <w:pPr>
        <w:pStyle w:val="BodyText"/>
        <w:numPr>
          <w:ilvl w:val="0"/>
          <w:numId w:val="43"/>
        </w:numPr>
        <w:rPr>
          <w:lang w:val="en-US"/>
        </w:rPr>
      </w:pPr>
      <w:r>
        <w:rPr>
          <w:lang w:val="en-US"/>
        </w:rPr>
        <w:t>Hệ thống được phát triển có 2 tác nhân sử dụng là Farmer và Admin. Trong đó Admin sẽ có tất cả quyền truy cập vào các trang giao diện. Farmer thì sẽ bị hạn chế truy cập vào các trang</w:t>
      </w:r>
      <w:r w:rsidR="009A4A50">
        <w:rPr>
          <w:lang w:val="en-US"/>
        </w:rPr>
        <w:t>: Users, Logs, Reports, Config.</w:t>
      </w:r>
    </w:p>
    <w:p w14:paraId="4A625AAF" w14:textId="4F08E673" w:rsidR="00C1684C" w:rsidRDefault="00C1684C">
      <w:pPr>
        <w:pStyle w:val="ListParagraph"/>
        <w:numPr>
          <w:ilvl w:val="0"/>
          <w:numId w:val="34"/>
        </w:numPr>
        <w:tabs>
          <w:tab w:val="left" w:pos="720"/>
        </w:tabs>
        <w:outlineLvl w:val="1"/>
        <w:rPr>
          <w:b/>
          <w:bCs/>
          <w:sz w:val="26"/>
          <w:szCs w:val="26"/>
          <w:lang w:val="en-US"/>
        </w:rPr>
      </w:pPr>
      <w:bookmarkStart w:id="16" w:name="_Toc215043311"/>
      <w:r>
        <w:rPr>
          <w:b/>
          <w:bCs/>
          <w:sz w:val="26"/>
          <w:szCs w:val="26"/>
          <w:lang w:val="en-US"/>
        </w:rPr>
        <w:t>Giao diện Dashboard</w:t>
      </w:r>
      <w:bookmarkEnd w:id="16"/>
    </w:p>
    <w:p w14:paraId="38667131" w14:textId="2A3CB034" w:rsidR="00C1684C" w:rsidRDefault="00C1684C" w:rsidP="00C1684C">
      <w:pPr>
        <w:pStyle w:val="ListParagraph"/>
        <w:tabs>
          <w:tab w:val="left" w:pos="720"/>
        </w:tabs>
        <w:ind w:left="720" w:firstLine="0"/>
        <w:jc w:val="center"/>
        <w:rPr>
          <w:b/>
          <w:bCs/>
          <w:sz w:val="26"/>
          <w:szCs w:val="26"/>
          <w:lang w:val="en-US"/>
        </w:rPr>
      </w:pPr>
      <w:r w:rsidRPr="00C1684C">
        <w:rPr>
          <w:b/>
          <w:bCs/>
          <w:noProof/>
          <w:sz w:val="26"/>
          <w:szCs w:val="26"/>
          <w:lang w:val="en-US"/>
        </w:rPr>
        <w:lastRenderedPageBreak/>
        <w:drawing>
          <wp:inline distT="0" distB="0" distL="0" distR="0" wp14:anchorId="754081C5" wp14:editId="635152A5">
            <wp:extent cx="5740400" cy="2977515"/>
            <wp:effectExtent l="19050" t="19050" r="12700" b="13335"/>
            <wp:docPr id="1091515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5719" name="Picture 1" descr="A screenshot of a computer&#10;&#10;AI-generated content may be incorrect."/>
                    <pic:cNvPicPr/>
                  </pic:nvPicPr>
                  <pic:blipFill>
                    <a:blip r:embed="rId29"/>
                    <a:stretch>
                      <a:fillRect/>
                    </a:stretch>
                  </pic:blipFill>
                  <pic:spPr>
                    <a:xfrm>
                      <a:off x="0" y="0"/>
                      <a:ext cx="5740400" cy="2977515"/>
                    </a:xfrm>
                    <a:prstGeom prst="rect">
                      <a:avLst/>
                    </a:prstGeom>
                    <a:ln>
                      <a:solidFill>
                        <a:schemeClr val="tx1"/>
                      </a:solidFill>
                    </a:ln>
                  </pic:spPr>
                </pic:pic>
              </a:graphicData>
            </a:graphic>
          </wp:inline>
        </w:drawing>
      </w:r>
    </w:p>
    <w:p w14:paraId="170AF08C" w14:textId="07CE2B34" w:rsidR="00C1684C" w:rsidRPr="0084256B" w:rsidRDefault="00C1684C" w:rsidP="00C1684C">
      <w:pPr>
        <w:pStyle w:val="ListParagraph"/>
        <w:tabs>
          <w:tab w:val="left" w:pos="720"/>
        </w:tabs>
        <w:ind w:left="720" w:firstLine="0"/>
        <w:jc w:val="center"/>
        <w:rPr>
          <w:i/>
          <w:iCs/>
          <w:lang w:val="en-US"/>
        </w:rPr>
      </w:pPr>
      <w:r w:rsidRPr="0084256B">
        <w:rPr>
          <w:i/>
          <w:iCs/>
          <w:lang w:val="en-US"/>
        </w:rPr>
        <w:t>Hình 7: Giao diện trang Dashboard</w:t>
      </w:r>
    </w:p>
    <w:p w14:paraId="69C25B17" w14:textId="19B30F0E" w:rsidR="00C1684C" w:rsidRPr="002E517E" w:rsidRDefault="00C1684C" w:rsidP="00C1684C">
      <w:pPr>
        <w:pStyle w:val="ListParagraph"/>
        <w:tabs>
          <w:tab w:val="left" w:pos="720"/>
        </w:tabs>
        <w:ind w:left="720" w:firstLine="0"/>
        <w:rPr>
          <w:b/>
          <w:bCs/>
          <w:sz w:val="26"/>
          <w:szCs w:val="26"/>
          <w:lang w:val="en-US"/>
        </w:rPr>
      </w:pPr>
      <w:r w:rsidRPr="002E517E">
        <w:rPr>
          <w:b/>
          <w:bCs/>
          <w:sz w:val="26"/>
          <w:szCs w:val="26"/>
          <w:lang w:val="en-US"/>
        </w:rPr>
        <w:t>Mô tả:</w:t>
      </w:r>
    </w:p>
    <w:p w14:paraId="2E5B39A2" w14:textId="2A8BEA26" w:rsidR="00C1684C" w:rsidRDefault="00C1684C">
      <w:pPr>
        <w:pStyle w:val="ListParagraph"/>
        <w:numPr>
          <w:ilvl w:val="0"/>
          <w:numId w:val="35"/>
        </w:numPr>
        <w:tabs>
          <w:tab w:val="left" w:pos="720"/>
        </w:tabs>
        <w:rPr>
          <w:sz w:val="26"/>
          <w:szCs w:val="26"/>
          <w:lang w:val="en-US"/>
        </w:rPr>
      </w:pPr>
      <w:r>
        <w:rPr>
          <w:sz w:val="26"/>
          <w:szCs w:val="26"/>
          <w:lang w:val="en-US"/>
        </w:rPr>
        <w:t>Trang tổng quan chính, hiển thị dữ liệu cảm biến real-time, trạng thái bơm và dự đoán của AI trong 60 phút tới</w:t>
      </w:r>
    </w:p>
    <w:p w14:paraId="7718D30A" w14:textId="01D9CC7C" w:rsidR="00C1684C" w:rsidRDefault="00C1684C">
      <w:pPr>
        <w:pStyle w:val="ListParagraph"/>
        <w:numPr>
          <w:ilvl w:val="0"/>
          <w:numId w:val="35"/>
        </w:numPr>
        <w:tabs>
          <w:tab w:val="left" w:pos="720"/>
        </w:tabs>
        <w:rPr>
          <w:sz w:val="26"/>
          <w:szCs w:val="26"/>
          <w:lang w:val="en-US"/>
        </w:rPr>
      </w:pPr>
      <w:r>
        <w:rPr>
          <w:sz w:val="26"/>
          <w:szCs w:val="26"/>
          <w:lang w:val="en-US"/>
        </w:rPr>
        <w:t>Là giao diện đầu tiên khi người dùng đăng nhập vào hệ thống</w:t>
      </w:r>
    </w:p>
    <w:p w14:paraId="32298C59" w14:textId="3E111725" w:rsidR="00C1684C" w:rsidRPr="002E517E" w:rsidRDefault="00C1684C" w:rsidP="00C1684C">
      <w:pPr>
        <w:pStyle w:val="ListParagraph"/>
        <w:tabs>
          <w:tab w:val="left" w:pos="720"/>
        </w:tabs>
        <w:ind w:left="720" w:firstLine="0"/>
        <w:rPr>
          <w:b/>
          <w:bCs/>
          <w:sz w:val="26"/>
          <w:szCs w:val="26"/>
          <w:lang w:val="en-US"/>
        </w:rPr>
      </w:pPr>
      <w:r w:rsidRPr="002E517E">
        <w:rPr>
          <w:b/>
          <w:bCs/>
          <w:sz w:val="26"/>
          <w:szCs w:val="26"/>
          <w:lang w:val="en-US"/>
        </w:rPr>
        <w:t>Chức năng chính:</w:t>
      </w:r>
    </w:p>
    <w:p w14:paraId="4F0D823E" w14:textId="40C0B4FB" w:rsidR="00D06F45" w:rsidRDefault="00D06F45">
      <w:pPr>
        <w:pStyle w:val="ListParagraph"/>
        <w:numPr>
          <w:ilvl w:val="0"/>
          <w:numId w:val="36"/>
        </w:numPr>
        <w:tabs>
          <w:tab w:val="left" w:pos="720"/>
        </w:tabs>
        <w:rPr>
          <w:sz w:val="26"/>
          <w:szCs w:val="26"/>
          <w:lang w:val="en-US"/>
        </w:rPr>
      </w:pPr>
      <w:r w:rsidRPr="00D06F45">
        <w:rPr>
          <w:sz w:val="26"/>
          <w:szCs w:val="26"/>
        </w:rPr>
        <w:t>Hiển thị nhiệt độ, độ ẩm không khí, độ ẩm đất, áp suất không khí (cập nhật liên tục từ ESP32).</w:t>
      </w:r>
    </w:p>
    <w:p w14:paraId="6A474ED9" w14:textId="5ABA4C1C" w:rsidR="00D06F45" w:rsidRDefault="00D06F45">
      <w:pPr>
        <w:pStyle w:val="ListParagraph"/>
        <w:numPr>
          <w:ilvl w:val="0"/>
          <w:numId w:val="36"/>
        </w:numPr>
        <w:tabs>
          <w:tab w:val="left" w:pos="720"/>
        </w:tabs>
        <w:rPr>
          <w:sz w:val="26"/>
          <w:szCs w:val="26"/>
          <w:lang w:val="en-US"/>
        </w:rPr>
      </w:pPr>
      <w:r w:rsidRPr="00D06F45">
        <w:rPr>
          <w:sz w:val="26"/>
          <w:szCs w:val="26"/>
        </w:rPr>
        <w:t>Thông báo trạng thái bơm (ON/OFF) và cho phép bật/tắt nhanh.</w:t>
      </w:r>
    </w:p>
    <w:p w14:paraId="686F4F71" w14:textId="6DD3750E" w:rsidR="00D06F45" w:rsidRDefault="00D06F45">
      <w:pPr>
        <w:pStyle w:val="ListParagraph"/>
        <w:numPr>
          <w:ilvl w:val="0"/>
          <w:numId w:val="36"/>
        </w:numPr>
        <w:tabs>
          <w:tab w:val="left" w:pos="720"/>
        </w:tabs>
        <w:rPr>
          <w:sz w:val="26"/>
          <w:szCs w:val="26"/>
          <w:lang w:val="en-US"/>
        </w:rPr>
      </w:pPr>
      <w:r w:rsidRPr="00D06F45">
        <w:rPr>
          <w:sz w:val="26"/>
          <w:szCs w:val="26"/>
        </w:rPr>
        <w:t>Hiển thị dự báo mưa 60 phút tới do AI xử lý.</w:t>
      </w:r>
    </w:p>
    <w:p w14:paraId="454A5E47" w14:textId="6409DC27" w:rsidR="00D06F45" w:rsidRDefault="00D06F45">
      <w:pPr>
        <w:pStyle w:val="ListParagraph"/>
        <w:numPr>
          <w:ilvl w:val="0"/>
          <w:numId w:val="36"/>
        </w:numPr>
        <w:tabs>
          <w:tab w:val="left" w:pos="720"/>
        </w:tabs>
        <w:rPr>
          <w:sz w:val="26"/>
          <w:szCs w:val="26"/>
          <w:lang w:val="en-US"/>
        </w:rPr>
      </w:pPr>
      <w:r w:rsidRPr="00D06F45">
        <w:rPr>
          <w:sz w:val="26"/>
          <w:szCs w:val="26"/>
        </w:rPr>
        <w:t xml:space="preserve">Bảng </w:t>
      </w:r>
      <w:r>
        <w:rPr>
          <w:sz w:val="26"/>
          <w:szCs w:val="26"/>
          <w:lang w:val="en-US"/>
        </w:rPr>
        <w:t xml:space="preserve">quyết định của AI gần đây </w:t>
      </w:r>
      <w:r w:rsidRPr="00D06F45">
        <w:rPr>
          <w:sz w:val="26"/>
          <w:szCs w:val="26"/>
        </w:rPr>
        <w:t>thể hiện các quyết định gần nhất.</w:t>
      </w:r>
    </w:p>
    <w:p w14:paraId="52729E10" w14:textId="1AB8D4F0" w:rsidR="00D06F45" w:rsidRPr="00C1684C" w:rsidRDefault="00D06F45">
      <w:pPr>
        <w:pStyle w:val="ListParagraph"/>
        <w:numPr>
          <w:ilvl w:val="0"/>
          <w:numId w:val="36"/>
        </w:numPr>
        <w:tabs>
          <w:tab w:val="left" w:pos="720"/>
        </w:tabs>
        <w:rPr>
          <w:sz w:val="26"/>
          <w:szCs w:val="26"/>
          <w:lang w:val="en-US"/>
        </w:rPr>
      </w:pPr>
      <w:r w:rsidRPr="00D06F45">
        <w:rPr>
          <w:sz w:val="26"/>
          <w:szCs w:val="26"/>
        </w:rPr>
        <w:t xml:space="preserve">Lịch </w:t>
      </w:r>
      <w:r>
        <w:rPr>
          <w:sz w:val="26"/>
          <w:szCs w:val="26"/>
          <w:lang w:val="en-US"/>
        </w:rPr>
        <w:t>tưới hàng tuần</w:t>
      </w:r>
      <w:r w:rsidRPr="00D06F45">
        <w:rPr>
          <w:sz w:val="26"/>
          <w:szCs w:val="26"/>
        </w:rPr>
        <w:t xml:space="preserve"> minh họa kế hoạch tưới tuần hiện tại.</w:t>
      </w:r>
    </w:p>
    <w:p w14:paraId="28D4D539" w14:textId="439F2DB8" w:rsidR="00C1684C" w:rsidRDefault="00D06F45">
      <w:pPr>
        <w:pStyle w:val="ListParagraph"/>
        <w:numPr>
          <w:ilvl w:val="0"/>
          <w:numId w:val="34"/>
        </w:numPr>
        <w:tabs>
          <w:tab w:val="left" w:pos="720"/>
        </w:tabs>
        <w:outlineLvl w:val="1"/>
        <w:rPr>
          <w:b/>
          <w:bCs/>
          <w:sz w:val="26"/>
          <w:szCs w:val="26"/>
          <w:lang w:val="en-US"/>
        </w:rPr>
      </w:pPr>
      <w:bookmarkStart w:id="17" w:name="_Toc215043312"/>
      <w:r>
        <w:rPr>
          <w:b/>
          <w:bCs/>
          <w:sz w:val="26"/>
          <w:szCs w:val="26"/>
          <w:lang w:val="en-US"/>
        </w:rPr>
        <w:t>Charts</w:t>
      </w:r>
      <w:bookmarkEnd w:id="17"/>
    </w:p>
    <w:p w14:paraId="2DE07A15" w14:textId="40CA7440" w:rsidR="00D06F45" w:rsidRDefault="00D06F45" w:rsidP="00D06F45">
      <w:pPr>
        <w:pStyle w:val="ListParagraph"/>
        <w:tabs>
          <w:tab w:val="left" w:pos="720"/>
        </w:tabs>
        <w:ind w:left="720" w:firstLine="0"/>
        <w:rPr>
          <w:b/>
          <w:bCs/>
          <w:sz w:val="26"/>
          <w:szCs w:val="26"/>
          <w:lang w:val="en-US"/>
        </w:rPr>
      </w:pPr>
      <w:r w:rsidRPr="00D06F45">
        <w:rPr>
          <w:b/>
          <w:bCs/>
          <w:noProof/>
          <w:sz w:val="26"/>
          <w:szCs w:val="26"/>
          <w:lang w:val="en-US"/>
        </w:rPr>
        <w:drawing>
          <wp:inline distT="0" distB="0" distL="0" distR="0" wp14:anchorId="31DA97A3" wp14:editId="3F3A257E">
            <wp:extent cx="5740400" cy="2974340"/>
            <wp:effectExtent l="19050" t="19050" r="12700" b="16510"/>
            <wp:docPr id="154341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10656" name="Picture 1" descr="A screenshot of a computer&#10;&#10;AI-generated content may be incorrect."/>
                    <pic:cNvPicPr/>
                  </pic:nvPicPr>
                  <pic:blipFill>
                    <a:blip r:embed="rId30"/>
                    <a:stretch>
                      <a:fillRect/>
                    </a:stretch>
                  </pic:blipFill>
                  <pic:spPr>
                    <a:xfrm>
                      <a:off x="0" y="0"/>
                      <a:ext cx="5740400" cy="2974340"/>
                    </a:xfrm>
                    <a:prstGeom prst="rect">
                      <a:avLst/>
                    </a:prstGeom>
                    <a:ln>
                      <a:solidFill>
                        <a:schemeClr val="tx1"/>
                      </a:solidFill>
                    </a:ln>
                  </pic:spPr>
                </pic:pic>
              </a:graphicData>
            </a:graphic>
          </wp:inline>
        </w:drawing>
      </w:r>
    </w:p>
    <w:p w14:paraId="02362F1D" w14:textId="5E6C7F56" w:rsidR="00D06F45" w:rsidRPr="0084256B" w:rsidRDefault="00D06F45" w:rsidP="00D06F45">
      <w:pPr>
        <w:pStyle w:val="ListParagraph"/>
        <w:tabs>
          <w:tab w:val="left" w:pos="720"/>
        </w:tabs>
        <w:ind w:left="720" w:firstLine="0"/>
        <w:jc w:val="center"/>
        <w:rPr>
          <w:i/>
          <w:iCs/>
          <w:lang w:val="en-US"/>
        </w:rPr>
      </w:pPr>
      <w:r w:rsidRPr="0084256B">
        <w:rPr>
          <w:i/>
          <w:iCs/>
          <w:lang w:val="en-US"/>
        </w:rPr>
        <w:t>Hình 8: Giao diện trang biểu đồ</w:t>
      </w:r>
    </w:p>
    <w:p w14:paraId="478C27B5" w14:textId="2A424718" w:rsidR="00D06F45" w:rsidRPr="002E517E" w:rsidRDefault="00D06F45" w:rsidP="00D06F45">
      <w:pPr>
        <w:pStyle w:val="ListParagraph"/>
        <w:tabs>
          <w:tab w:val="left" w:pos="720"/>
        </w:tabs>
        <w:ind w:left="720" w:firstLine="0"/>
        <w:rPr>
          <w:b/>
          <w:bCs/>
          <w:sz w:val="26"/>
          <w:szCs w:val="26"/>
          <w:lang w:val="en-US"/>
        </w:rPr>
      </w:pPr>
      <w:r w:rsidRPr="002E517E">
        <w:rPr>
          <w:b/>
          <w:bCs/>
          <w:sz w:val="26"/>
          <w:szCs w:val="26"/>
          <w:lang w:val="en-US"/>
        </w:rPr>
        <w:t>Mô tả:</w:t>
      </w:r>
    </w:p>
    <w:p w14:paraId="5B4FD892" w14:textId="38663245" w:rsidR="00D06F45" w:rsidRDefault="00D06F45">
      <w:pPr>
        <w:pStyle w:val="ListParagraph"/>
        <w:numPr>
          <w:ilvl w:val="0"/>
          <w:numId w:val="37"/>
        </w:numPr>
        <w:tabs>
          <w:tab w:val="left" w:pos="720"/>
        </w:tabs>
        <w:rPr>
          <w:sz w:val="26"/>
          <w:szCs w:val="26"/>
          <w:lang w:val="en-US"/>
        </w:rPr>
      </w:pPr>
      <w:r>
        <w:rPr>
          <w:sz w:val="26"/>
          <w:szCs w:val="26"/>
          <w:lang w:val="en-US"/>
        </w:rPr>
        <w:t>Trang hiển thị biểu đồ dữ liệu cảm theo thời gian giúp người dùng theo dõi xu hướng biến đổi</w:t>
      </w:r>
    </w:p>
    <w:p w14:paraId="73C7A7C9" w14:textId="1B4C681A" w:rsidR="00D06F45" w:rsidRPr="002E517E" w:rsidRDefault="00D06F45" w:rsidP="00D06F45">
      <w:pPr>
        <w:pStyle w:val="ListParagraph"/>
        <w:tabs>
          <w:tab w:val="left" w:pos="720"/>
        </w:tabs>
        <w:ind w:left="720" w:firstLine="0"/>
        <w:rPr>
          <w:b/>
          <w:bCs/>
          <w:sz w:val="26"/>
          <w:szCs w:val="26"/>
          <w:lang w:val="en-US"/>
        </w:rPr>
      </w:pPr>
      <w:r w:rsidRPr="002E517E">
        <w:rPr>
          <w:b/>
          <w:bCs/>
          <w:sz w:val="26"/>
          <w:szCs w:val="26"/>
          <w:lang w:val="en-US"/>
        </w:rPr>
        <w:lastRenderedPageBreak/>
        <w:t>Chức năng chính:</w:t>
      </w:r>
    </w:p>
    <w:p w14:paraId="79FED981" w14:textId="4A098006" w:rsidR="00D06F45" w:rsidRDefault="003017F7">
      <w:pPr>
        <w:pStyle w:val="ListParagraph"/>
        <w:numPr>
          <w:ilvl w:val="0"/>
          <w:numId w:val="37"/>
        </w:numPr>
        <w:tabs>
          <w:tab w:val="left" w:pos="720"/>
        </w:tabs>
        <w:rPr>
          <w:sz w:val="26"/>
          <w:szCs w:val="26"/>
          <w:lang w:val="en-US"/>
        </w:rPr>
      </w:pPr>
      <w:r w:rsidRPr="003017F7">
        <w:rPr>
          <w:sz w:val="26"/>
          <w:szCs w:val="26"/>
        </w:rPr>
        <w:t>Biểu đồ nhiệt độ (Temperature chart)</w:t>
      </w:r>
    </w:p>
    <w:p w14:paraId="0678E7C9" w14:textId="31986947" w:rsidR="003017F7" w:rsidRDefault="003017F7">
      <w:pPr>
        <w:pStyle w:val="ListParagraph"/>
        <w:numPr>
          <w:ilvl w:val="0"/>
          <w:numId w:val="37"/>
        </w:numPr>
        <w:tabs>
          <w:tab w:val="left" w:pos="720"/>
        </w:tabs>
        <w:rPr>
          <w:sz w:val="26"/>
          <w:szCs w:val="26"/>
          <w:lang w:val="en-US"/>
        </w:rPr>
      </w:pPr>
      <w:r w:rsidRPr="003017F7">
        <w:rPr>
          <w:sz w:val="26"/>
          <w:szCs w:val="26"/>
        </w:rPr>
        <w:t>Biểu đồ độ ẩm đất (Soil moisture chart)</w:t>
      </w:r>
    </w:p>
    <w:p w14:paraId="70FD2588" w14:textId="713513CE" w:rsidR="003017F7" w:rsidRDefault="003017F7">
      <w:pPr>
        <w:pStyle w:val="ListParagraph"/>
        <w:numPr>
          <w:ilvl w:val="0"/>
          <w:numId w:val="37"/>
        </w:numPr>
        <w:tabs>
          <w:tab w:val="left" w:pos="720"/>
        </w:tabs>
        <w:rPr>
          <w:sz w:val="26"/>
          <w:szCs w:val="26"/>
          <w:lang w:val="en-US"/>
        </w:rPr>
      </w:pPr>
      <w:r w:rsidRPr="003017F7">
        <w:rPr>
          <w:sz w:val="26"/>
          <w:szCs w:val="26"/>
        </w:rPr>
        <w:t>Biểu đồ áp suất không khí (Air pressure chart)</w:t>
      </w:r>
    </w:p>
    <w:p w14:paraId="697702A9" w14:textId="7050C41E" w:rsidR="003017F7" w:rsidRPr="00D06F45" w:rsidRDefault="003017F7">
      <w:pPr>
        <w:pStyle w:val="ListParagraph"/>
        <w:numPr>
          <w:ilvl w:val="0"/>
          <w:numId w:val="37"/>
        </w:numPr>
        <w:tabs>
          <w:tab w:val="left" w:pos="720"/>
        </w:tabs>
        <w:rPr>
          <w:sz w:val="26"/>
          <w:szCs w:val="26"/>
          <w:lang w:val="en-US"/>
        </w:rPr>
      </w:pPr>
      <w:r w:rsidRPr="003017F7">
        <w:rPr>
          <w:sz w:val="26"/>
          <w:szCs w:val="26"/>
        </w:rPr>
        <w:t>Bộ chọn khoảng thời gian để hiển thị dữ liệu quá khứ</w:t>
      </w:r>
    </w:p>
    <w:p w14:paraId="7A135084" w14:textId="0EA49EAA" w:rsidR="003017F7" w:rsidRDefault="003017F7">
      <w:pPr>
        <w:pStyle w:val="ListParagraph"/>
        <w:numPr>
          <w:ilvl w:val="0"/>
          <w:numId w:val="34"/>
        </w:numPr>
        <w:tabs>
          <w:tab w:val="left" w:pos="720"/>
        </w:tabs>
        <w:outlineLvl w:val="1"/>
        <w:rPr>
          <w:b/>
          <w:bCs/>
          <w:sz w:val="26"/>
          <w:szCs w:val="26"/>
          <w:lang w:val="en-US"/>
        </w:rPr>
      </w:pPr>
      <w:bookmarkStart w:id="18" w:name="_Toc215043313"/>
      <w:r>
        <w:rPr>
          <w:b/>
          <w:bCs/>
          <w:sz w:val="26"/>
          <w:szCs w:val="26"/>
          <w:lang w:val="en-US"/>
        </w:rPr>
        <w:t>AI Schedule</w:t>
      </w:r>
      <w:bookmarkEnd w:id="18"/>
    </w:p>
    <w:p w14:paraId="1BD3F149" w14:textId="7505B296" w:rsidR="003017F7" w:rsidRDefault="003017F7" w:rsidP="003017F7">
      <w:pPr>
        <w:pStyle w:val="ListParagraph"/>
        <w:tabs>
          <w:tab w:val="left" w:pos="720"/>
        </w:tabs>
        <w:ind w:left="720" w:firstLine="0"/>
        <w:rPr>
          <w:b/>
          <w:bCs/>
          <w:sz w:val="26"/>
          <w:szCs w:val="26"/>
          <w:lang w:val="en-US"/>
        </w:rPr>
      </w:pPr>
      <w:r w:rsidRPr="003017F7">
        <w:rPr>
          <w:b/>
          <w:bCs/>
          <w:noProof/>
          <w:sz w:val="26"/>
          <w:szCs w:val="26"/>
          <w:lang w:val="en-US"/>
        </w:rPr>
        <w:drawing>
          <wp:inline distT="0" distB="0" distL="0" distR="0" wp14:anchorId="76A1115C" wp14:editId="557CD634">
            <wp:extent cx="5740400" cy="2954020"/>
            <wp:effectExtent l="19050" t="19050" r="12700" b="17780"/>
            <wp:docPr id="154613244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32448" name="Picture 1" descr="A screen shot of a graph&#10;&#10;AI-generated content may be incorrect."/>
                    <pic:cNvPicPr/>
                  </pic:nvPicPr>
                  <pic:blipFill>
                    <a:blip r:embed="rId31"/>
                    <a:stretch>
                      <a:fillRect/>
                    </a:stretch>
                  </pic:blipFill>
                  <pic:spPr>
                    <a:xfrm>
                      <a:off x="0" y="0"/>
                      <a:ext cx="5740400" cy="2954020"/>
                    </a:xfrm>
                    <a:prstGeom prst="rect">
                      <a:avLst/>
                    </a:prstGeom>
                    <a:ln>
                      <a:solidFill>
                        <a:schemeClr val="tx1"/>
                      </a:solidFill>
                    </a:ln>
                  </pic:spPr>
                </pic:pic>
              </a:graphicData>
            </a:graphic>
          </wp:inline>
        </w:drawing>
      </w:r>
    </w:p>
    <w:p w14:paraId="08BFDD9C" w14:textId="129FCE8E" w:rsidR="003017F7" w:rsidRPr="0084256B" w:rsidRDefault="003017F7" w:rsidP="003017F7">
      <w:pPr>
        <w:pStyle w:val="ListParagraph"/>
        <w:tabs>
          <w:tab w:val="left" w:pos="720"/>
        </w:tabs>
        <w:ind w:left="720" w:firstLine="0"/>
        <w:jc w:val="center"/>
        <w:rPr>
          <w:i/>
          <w:iCs/>
          <w:lang w:val="en-US"/>
        </w:rPr>
      </w:pPr>
      <w:r w:rsidRPr="0084256B">
        <w:rPr>
          <w:i/>
          <w:iCs/>
          <w:lang w:val="en-US"/>
        </w:rPr>
        <w:t>Hình 9: Lịch trình và dự báo của AI</w:t>
      </w:r>
    </w:p>
    <w:p w14:paraId="4CAB7655" w14:textId="67EAE4E1"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Mô tả:</w:t>
      </w:r>
    </w:p>
    <w:p w14:paraId="153FE252" w14:textId="75D452C1" w:rsidR="003017F7" w:rsidRDefault="003017F7">
      <w:pPr>
        <w:pStyle w:val="ListParagraph"/>
        <w:numPr>
          <w:ilvl w:val="0"/>
          <w:numId w:val="38"/>
        </w:numPr>
        <w:tabs>
          <w:tab w:val="left" w:pos="720"/>
        </w:tabs>
        <w:rPr>
          <w:sz w:val="26"/>
          <w:szCs w:val="26"/>
          <w:lang w:val="en-US"/>
        </w:rPr>
      </w:pPr>
      <w:r>
        <w:rPr>
          <w:sz w:val="26"/>
          <w:szCs w:val="26"/>
          <w:lang w:val="en-US"/>
        </w:rPr>
        <w:t>Trang chuyên biệt cho phần AI dự báo và lên lịch tưới thông minh</w:t>
      </w:r>
    </w:p>
    <w:p w14:paraId="042C1B3B" w14:textId="75A4FA9D"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Chức năng chính</w:t>
      </w:r>
    </w:p>
    <w:p w14:paraId="214CF932" w14:textId="2B22BAAA" w:rsidR="003017F7" w:rsidRDefault="003017F7">
      <w:pPr>
        <w:pStyle w:val="ListParagraph"/>
        <w:numPr>
          <w:ilvl w:val="0"/>
          <w:numId w:val="38"/>
        </w:numPr>
        <w:tabs>
          <w:tab w:val="left" w:pos="720"/>
        </w:tabs>
        <w:rPr>
          <w:sz w:val="26"/>
          <w:szCs w:val="26"/>
          <w:lang w:val="en-US"/>
        </w:rPr>
      </w:pPr>
      <w:r w:rsidRPr="003017F7">
        <w:rPr>
          <w:sz w:val="26"/>
          <w:szCs w:val="26"/>
        </w:rPr>
        <w:t>Biểu đồ xác suất mưa theo thời gian (next 6 hours).</w:t>
      </w:r>
    </w:p>
    <w:p w14:paraId="4F6A45D7" w14:textId="61EA2325" w:rsidR="003017F7" w:rsidRDefault="003017F7">
      <w:pPr>
        <w:pStyle w:val="ListParagraph"/>
        <w:numPr>
          <w:ilvl w:val="0"/>
          <w:numId w:val="38"/>
        </w:numPr>
        <w:tabs>
          <w:tab w:val="left" w:pos="720"/>
        </w:tabs>
        <w:rPr>
          <w:sz w:val="26"/>
          <w:szCs w:val="26"/>
          <w:lang w:val="en-US"/>
        </w:rPr>
      </w:pPr>
      <w:r w:rsidRPr="003017F7">
        <w:rPr>
          <w:sz w:val="26"/>
          <w:szCs w:val="26"/>
        </w:rPr>
        <w:t xml:space="preserve">Bảng </w:t>
      </w:r>
      <w:r>
        <w:rPr>
          <w:sz w:val="26"/>
          <w:szCs w:val="26"/>
          <w:lang w:val="en-US"/>
        </w:rPr>
        <w:t>đề xuất hành động của AI</w:t>
      </w:r>
      <w:r w:rsidRPr="003017F7">
        <w:rPr>
          <w:sz w:val="26"/>
          <w:szCs w:val="26"/>
        </w:rPr>
        <w:t xml:space="preserve"> hiển thị hành động dự kiến (Hoãn tưới / Tưới 50%...).</w:t>
      </w:r>
    </w:p>
    <w:p w14:paraId="071474F3" w14:textId="68091B7D" w:rsidR="003017F7" w:rsidRPr="003017F7" w:rsidRDefault="003017F7">
      <w:pPr>
        <w:pStyle w:val="ListParagraph"/>
        <w:numPr>
          <w:ilvl w:val="0"/>
          <w:numId w:val="38"/>
        </w:numPr>
        <w:tabs>
          <w:tab w:val="left" w:pos="720"/>
        </w:tabs>
        <w:rPr>
          <w:sz w:val="26"/>
          <w:szCs w:val="26"/>
          <w:lang w:val="en-US"/>
        </w:rPr>
      </w:pPr>
      <w:r w:rsidRPr="003017F7">
        <w:rPr>
          <w:sz w:val="26"/>
          <w:szCs w:val="26"/>
        </w:rPr>
        <w:t>Người dùng có thể xem lịch sử dự báo để đánh giá độ chính xác.</w:t>
      </w:r>
    </w:p>
    <w:p w14:paraId="0E9BFE8C" w14:textId="221971D4" w:rsidR="003017F7" w:rsidRDefault="003017F7">
      <w:pPr>
        <w:pStyle w:val="ListParagraph"/>
        <w:numPr>
          <w:ilvl w:val="0"/>
          <w:numId w:val="34"/>
        </w:numPr>
        <w:tabs>
          <w:tab w:val="left" w:pos="720"/>
        </w:tabs>
        <w:outlineLvl w:val="1"/>
        <w:rPr>
          <w:b/>
          <w:bCs/>
          <w:sz w:val="26"/>
          <w:szCs w:val="26"/>
          <w:lang w:val="en-US"/>
        </w:rPr>
      </w:pPr>
      <w:bookmarkStart w:id="19" w:name="_Toc215043314"/>
      <w:r>
        <w:rPr>
          <w:b/>
          <w:bCs/>
          <w:sz w:val="26"/>
          <w:szCs w:val="26"/>
          <w:lang w:val="en-US"/>
        </w:rPr>
        <w:t>Manual Control</w:t>
      </w:r>
      <w:bookmarkEnd w:id="19"/>
    </w:p>
    <w:p w14:paraId="4482926F" w14:textId="12F4B2B1" w:rsidR="003017F7" w:rsidRDefault="003017F7" w:rsidP="003017F7">
      <w:pPr>
        <w:pStyle w:val="ListParagraph"/>
        <w:tabs>
          <w:tab w:val="left" w:pos="720"/>
        </w:tabs>
        <w:ind w:left="720" w:firstLine="0"/>
        <w:rPr>
          <w:b/>
          <w:bCs/>
          <w:sz w:val="26"/>
          <w:szCs w:val="26"/>
          <w:lang w:val="en-US"/>
        </w:rPr>
      </w:pPr>
      <w:r w:rsidRPr="003017F7">
        <w:rPr>
          <w:b/>
          <w:bCs/>
          <w:noProof/>
          <w:sz w:val="26"/>
          <w:szCs w:val="26"/>
          <w:lang w:val="en-US"/>
        </w:rPr>
        <w:drawing>
          <wp:inline distT="0" distB="0" distL="0" distR="0" wp14:anchorId="5077FA67" wp14:editId="73EB9E26">
            <wp:extent cx="5740400" cy="2080895"/>
            <wp:effectExtent l="19050" t="19050" r="12700" b="14605"/>
            <wp:docPr id="77897283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72834" name="Picture 1" descr="A screenshot of a computer screen&#10;&#10;AI-generated content may be incorrect."/>
                    <pic:cNvPicPr/>
                  </pic:nvPicPr>
                  <pic:blipFill>
                    <a:blip r:embed="rId32"/>
                    <a:stretch>
                      <a:fillRect/>
                    </a:stretch>
                  </pic:blipFill>
                  <pic:spPr>
                    <a:xfrm>
                      <a:off x="0" y="0"/>
                      <a:ext cx="5740400" cy="2080895"/>
                    </a:xfrm>
                    <a:prstGeom prst="rect">
                      <a:avLst/>
                    </a:prstGeom>
                    <a:ln>
                      <a:solidFill>
                        <a:schemeClr val="tx1"/>
                      </a:solidFill>
                    </a:ln>
                  </pic:spPr>
                </pic:pic>
              </a:graphicData>
            </a:graphic>
          </wp:inline>
        </w:drawing>
      </w:r>
    </w:p>
    <w:p w14:paraId="29F6F6BD" w14:textId="6CA7F924" w:rsidR="003017F7" w:rsidRPr="0084256B" w:rsidRDefault="003017F7" w:rsidP="003017F7">
      <w:pPr>
        <w:pStyle w:val="ListParagraph"/>
        <w:tabs>
          <w:tab w:val="left" w:pos="720"/>
        </w:tabs>
        <w:ind w:left="720" w:firstLine="0"/>
        <w:jc w:val="center"/>
        <w:rPr>
          <w:i/>
          <w:iCs/>
          <w:lang w:val="en-US"/>
        </w:rPr>
      </w:pPr>
      <w:r w:rsidRPr="0084256B">
        <w:rPr>
          <w:i/>
          <w:iCs/>
          <w:lang w:val="en-US"/>
        </w:rPr>
        <w:t>Hình 10: Giao diện tưới thủ công</w:t>
      </w:r>
    </w:p>
    <w:p w14:paraId="417C7BF1" w14:textId="4A970FC0"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Mô tả:</w:t>
      </w:r>
    </w:p>
    <w:p w14:paraId="7D897A56" w14:textId="33D667AB" w:rsidR="003017F7" w:rsidRDefault="003017F7">
      <w:pPr>
        <w:pStyle w:val="ListParagraph"/>
        <w:numPr>
          <w:ilvl w:val="0"/>
          <w:numId w:val="39"/>
        </w:numPr>
        <w:tabs>
          <w:tab w:val="left" w:pos="720"/>
        </w:tabs>
        <w:rPr>
          <w:sz w:val="26"/>
          <w:szCs w:val="26"/>
          <w:lang w:val="en-US"/>
        </w:rPr>
      </w:pPr>
      <w:r>
        <w:rPr>
          <w:sz w:val="26"/>
          <w:szCs w:val="26"/>
          <w:lang w:val="en-US"/>
        </w:rPr>
        <w:t>Cho phép điều khiển thủ công bơm nước và ghi đè tạm thời lên chế độ AI</w:t>
      </w:r>
    </w:p>
    <w:p w14:paraId="0D7AB343" w14:textId="373BD91F"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Chức năng chính:</w:t>
      </w:r>
    </w:p>
    <w:p w14:paraId="03FF48FE" w14:textId="161E7975" w:rsidR="003017F7" w:rsidRDefault="003017F7">
      <w:pPr>
        <w:pStyle w:val="ListParagraph"/>
        <w:numPr>
          <w:ilvl w:val="0"/>
          <w:numId w:val="39"/>
        </w:numPr>
        <w:tabs>
          <w:tab w:val="left" w:pos="720"/>
        </w:tabs>
        <w:rPr>
          <w:sz w:val="26"/>
          <w:szCs w:val="26"/>
          <w:lang w:val="en-US"/>
        </w:rPr>
      </w:pPr>
      <w:r>
        <w:rPr>
          <w:sz w:val="26"/>
          <w:szCs w:val="26"/>
          <w:lang w:val="en-US"/>
        </w:rPr>
        <w:t>Bật/tắt bơm thủ công</w:t>
      </w:r>
    </w:p>
    <w:p w14:paraId="1A734DD8" w14:textId="0A6DCC7A" w:rsidR="003017F7" w:rsidRDefault="003017F7">
      <w:pPr>
        <w:pStyle w:val="ListParagraph"/>
        <w:numPr>
          <w:ilvl w:val="0"/>
          <w:numId w:val="39"/>
        </w:numPr>
        <w:tabs>
          <w:tab w:val="left" w:pos="720"/>
        </w:tabs>
        <w:rPr>
          <w:sz w:val="26"/>
          <w:szCs w:val="26"/>
          <w:lang w:val="en-US"/>
        </w:rPr>
      </w:pPr>
      <w:r>
        <w:rPr>
          <w:sz w:val="26"/>
          <w:szCs w:val="26"/>
          <w:lang w:val="en-US"/>
        </w:rPr>
        <w:lastRenderedPageBreak/>
        <w:t>Điều chỉnh flow rate (PWM) bằng thanh trượt</w:t>
      </w:r>
    </w:p>
    <w:p w14:paraId="04122CAE" w14:textId="5410F56A" w:rsidR="003017F7" w:rsidRPr="003017F7" w:rsidRDefault="003017F7">
      <w:pPr>
        <w:pStyle w:val="ListParagraph"/>
        <w:numPr>
          <w:ilvl w:val="0"/>
          <w:numId w:val="39"/>
        </w:numPr>
        <w:tabs>
          <w:tab w:val="left" w:pos="720"/>
        </w:tabs>
        <w:rPr>
          <w:sz w:val="26"/>
          <w:szCs w:val="26"/>
          <w:lang w:val="en-US"/>
        </w:rPr>
      </w:pPr>
      <w:r>
        <w:rPr>
          <w:sz w:val="26"/>
          <w:szCs w:val="26"/>
          <w:lang w:val="en-US"/>
        </w:rPr>
        <w:t xml:space="preserve">Nút “Áp dụng ghi đè thủ công” </w:t>
      </w:r>
      <w:r w:rsidRPr="003017F7">
        <w:rPr>
          <w:sz w:val="26"/>
          <w:szCs w:val="26"/>
          <w:lang w:val="en-US"/>
        </w:rPr>
        <w:sym w:font="Wingdings" w:char="F0E0"/>
      </w:r>
      <w:r>
        <w:rPr>
          <w:sz w:val="26"/>
          <w:szCs w:val="26"/>
          <w:lang w:val="en-US"/>
        </w:rPr>
        <w:t xml:space="preserve"> chuyển từ hệ thống tự động sang thủ công</w:t>
      </w:r>
    </w:p>
    <w:p w14:paraId="730212FC" w14:textId="5230CE5E" w:rsidR="003017F7" w:rsidRDefault="003017F7">
      <w:pPr>
        <w:pStyle w:val="ListParagraph"/>
        <w:numPr>
          <w:ilvl w:val="0"/>
          <w:numId w:val="34"/>
        </w:numPr>
        <w:tabs>
          <w:tab w:val="left" w:pos="720"/>
        </w:tabs>
        <w:outlineLvl w:val="1"/>
        <w:rPr>
          <w:b/>
          <w:bCs/>
          <w:sz w:val="26"/>
          <w:szCs w:val="26"/>
          <w:lang w:val="en-US"/>
        </w:rPr>
      </w:pPr>
      <w:bookmarkStart w:id="20" w:name="_Toc215043315"/>
      <w:r>
        <w:rPr>
          <w:b/>
          <w:bCs/>
          <w:sz w:val="26"/>
          <w:szCs w:val="26"/>
          <w:lang w:val="en-US"/>
        </w:rPr>
        <w:t>Logs</w:t>
      </w:r>
      <w:bookmarkEnd w:id="20"/>
    </w:p>
    <w:p w14:paraId="3D2D6884" w14:textId="543759BB" w:rsidR="003017F7" w:rsidRDefault="003017F7" w:rsidP="003017F7">
      <w:pPr>
        <w:pStyle w:val="ListParagraph"/>
        <w:tabs>
          <w:tab w:val="left" w:pos="720"/>
        </w:tabs>
        <w:ind w:left="720" w:firstLine="0"/>
        <w:rPr>
          <w:b/>
          <w:bCs/>
          <w:sz w:val="26"/>
          <w:szCs w:val="26"/>
          <w:lang w:val="en-US"/>
        </w:rPr>
      </w:pPr>
      <w:r w:rsidRPr="003017F7">
        <w:rPr>
          <w:b/>
          <w:bCs/>
          <w:noProof/>
          <w:sz w:val="26"/>
          <w:szCs w:val="26"/>
          <w:lang w:val="en-US"/>
        </w:rPr>
        <w:drawing>
          <wp:inline distT="0" distB="0" distL="0" distR="0" wp14:anchorId="6A7A421C" wp14:editId="0D81DD96">
            <wp:extent cx="5740400" cy="3009265"/>
            <wp:effectExtent l="19050" t="19050" r="12700" b="19685"/>
            <wp:docPr id="145359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98341" name="Picture 1" descr="A screenshot of a computer&#10;&#10;AI-generated content may be incorrect."/>
                    <pic:cNvPicPr/>
                  </pic:nvPicPr>
                  <pic:blipFill>
                    <a:blip r:embed="rId33"/>
                    <a:stretch>
                      <a:fillRect/>
                    </a:stretch>
                  </pic:blipFill>
                  <pic:spPr>
                    <a:xfrm>
                      <a:off x="0" y="0"/>
                      <a:ext cx="5740400" cy="3009265"/>
                    </a:xfrm>
                    <a:prstGeom prst="rect">
                      <a:avLst/>
                    </a:prstGeom>
                    <a:ln>
                      <a:solidFill>
                        <a:schemeClr val="tx1"/>
                      </a:solidFill>
                    </a:ln>
                  </pic:spPr>
                </pic:pic>
              </a:graphicData>
            </a:graphic>
          </wp:inline>
        </w:drawing>
      </w:r>
    </w:p>
    <w:p w14:paraId="24AD8176" w14:textId="0B3ACD52" w:rsidR="003017F7" w:rsidRPr="0084256B" w:rsidRDefault="003017F7" w:rsidP="003017F7">
      <w:pPr>
        <w:pStyle w:val="ListParagraph"/>
        <w:tabs>
          <w:tab w:val="left" w:pos="720"/>
        </w:tabs>
        <w:ind w:left="720" w:firstLine="0"/>
        <w:jc w:val="center"/>
        <w:rPr>
          <w:i/>
          <w:iCs/>
          <w:lang w:val="en-US"/>
        </w:rPr>
      </w:pPr>
      <w:r w:rsidRPr="0084256B">
        <w:rPr>
          <w:i/>
          <w:iCs/>
          <w:lang w:val="en-US"/>
        </w:rPr>
        <w:t>Hình 11: Giao diện trang nhật ký hoạt động</w:t>
      </w:r>
    </w:p>
    <w:p w14:paraId="544B96BF" w14:textId="545A3037"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Mô tả:</w:t>
      </w:r>
    </w:p>
    <w:p w14:paraId="1BDCC597" w14:textId="35E26A67" w:rsidR="003017F7" w:rsidRDefault="00385F9D">
      <w:pPr>
        <w:pStyle w:val="ListParagraph"/>
        <w:numPr>
          <w:ilvl w:val="0"/>
          <w:numId w:val="40"/>
        </w:numPr>
        <w:tabs>
          <w:tab w:val="left" w:pos="720"/>
        </w:tabs>
        <w:rPr>
          <w:sz w:val="26"/>
          <w:szCs w:val="26"/>
          <w:lang w:val="en-US"/>
        </w:rPr>
      </w:pPr>
      <w:r>
        <w:rPr>
          <w:sz w:val="26"/>
          <w:szCs w:val="26"/>
          <w:lang w:val="en-US"/>
        </w:rPr>
        <w:t>Ghi lại toàn bộ lịch sử hoạt động của hệ thống</w:t>
      </w:r>
    </w:p>
    <w:p w14:paraId="32F55B2B" w14:textId="74B493CE" w:rsidR="003017F7" w:rsidRPr="002E517E" w:rsidRDefault="003017F7" w:rsidP="003017F7">
      <w:pPr>
        <w:pStyle w:val="ListParagraph"/>
        <w:tabs>
          <w:tab w:val="left" w:pos="720"/>
        </w:tabs>
        <w:ind w:left="720" w:firstLine="0"/>
        <w:rPr>
          <w:b/>
          <w:bCs/>
          <w:sz w:val="26"/>
          <w:szCs w:val="26"/>
          <w:lang w:val="en-US"/>
        </w:rPr>
      </w:pPr>
      <w:r w:rsidRPr="002E517E">
        <w:rPr>
          <w:b/>
          <w:bCs/>
          <w:sz w:val="26"/>
          <w:szCs w:val="26"/>
          <w:lang w:val="en-US"/>
        </w:rPr>
        <w:t>Chức năng chính:</w:t>
      </w:r>
    </w:p>
    <w:p w14:paraId="347F718C" w14:textId="212C2716" w:rsidR="00385F9D" w:rsidRPr="003017F7" w:rsidRDefault="00385F9D">
      <w:pPr>
        <w:pStyle w:val="ListParagraph"/>
        <w:numPr>
          <w:ilvl w:val="0"/>
          <w:numId w:val="40"/>
        </w:numPr>
        <w:tabs>
          <w:tab w:val="left" w:pos="720"/>
        </w:tabs>
        <w:rPr>
          <w:sz w:val="26"/>
          <w:szCs w:val="26"/>
          <w:lang w:val="en-US"/>
        </w:rPr>
      </w:pPr>
      <w:r>
        <w:rPr>
          <w:sz w:val="26"/>
          <w:szCs w:val="26"/>
          <w:lang w:val="en-US"/>
        </w:rPr>
        <w:t>Hiển thị các bản ghi bao gồm: thời gian, tác nhân, sự kiện, ghi chú</w:t>
      </w:r>
    </w:p>
    <w:p w14:paraId="35421391" w14:textId="18FA4775" w:rsidR="003017F7" w:rsidRDefault="003017F7">
      <w:pPr>
        <w:pStyle w:val="ListParagraph"/>
        <w:numPr>
          <w:ilvl w:val="0"/>
          <w:numId w:val="34"/>
        </w:numPr>
        <w:tabs>
          <w:tab w:val="left" w:pos="720"/>
        </w:tabs>
        <w:outlineLvl w:val="1"/>
        <w:rPr>
          <w:b/>
          <w:bCs/>
          <w:sz w:val="26"/>
          <w:szCs w:val="26"/>
          <w:lang w:val="en-US"/>
        </w:rPr>
      </w:pPr>
      <w:bookmarkStart w:id="21" w:name="_Toc215043316"/>
      <w:r>
        <w:rPr>
          <w:b/>
          <w:bCs/>
          <w:sz w:val="26"/>
          <w:szCs w:val="26"/>
          <w:lang w:val="en-US"/>
        </w:rPr>
        <w:t>Reports</w:t>
      </w:r>
      <w:bookmarkEnd w:id="21"/>
    </w:p>
    <w:p w14:paraId="1257148E" w14:textId="0FD876D9" w:rsidR="00385F9D" w:rsidRDefault="00385F9D" w:rsidP="00385F9D">
      <w:pPr>
        <w:pStyle w:val="ListParagraph"/>
        <w:tabs>
          <w:tab w:val="left" w:pos="720"/>
        </w:tabs>
        <w:ind w:left="720" w:firstLine="0"/>
        <w:rPr>
          <w:b/>
          <w:bCs/>
          <w:sz w:val="26"/>
          <w:szCs w:val="26"/>
          <w:lang w:val="en-US"/>
        </w:rPr>
      </w:pPr>
      <w:r w:rsidRPr="00385F9D">
        <w:rPr>
          <w:b/>
          <w:bCs/>
          <w:noProof/>
          <w:sz w:val="26"/>
          <w:szCs w:val="26"/>
          <w:lang w:val="en-US"/>
        </w:rPr>
        <w:drawing>
          <wp:inline distT="0" distB="0" distL="0" distR="0" wp14:anchorId="7E5414CE" wp14:editId="10DD5634">
            <wp:extent cx="5740400" cy="1651000"/>
            <wp:effectExtent l="19050" t="19050" r="12700" b="25400"/>
            <wp:docPr id="1263294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4857" name="Picture 1" descr="A screenshot of a computer&#10;&#10;AI-generated content may be incorrect."/>
                    <pic:cNvPicPr/>
                  </pic:nvPicPr>
                  <pic:blipFill>
                    <a:blip r:embed="rId34"/>
                    <a:stretch>
                      <a:fillRect/>
                    </a:stretch>
                  </pic:blipFill>
                  <pic:spPr>
                    <a:xfrm>
                      <a:off x="0" y="0"/>
                      <a:ext cx="5740400" cy="1651000"/>
                    </a:xfrm>
                    <a:prstGeom prst="rect">
                      <a:avLst/>
                    </a:prstGeom>
                    <a:ln>
                      <a:solidFill>
                        <a:schemeClr val="tx1"/>
                      </a:solidFill>
                    </a:ln>
                  </pic:spPr>
                </pic:pic>
              </a:graphicData>
            </a:graphic>
          </wp:inline>
        </w:drawing>
      </w:r>
    </w:p>
    <w:p w14:paraId="7D84435D" w14:textId="29BDF0CF" w:rsidR="00385F9D" w:rsidRDefault="00385F9D" w:rsidP="00385F9D">
      <w:pPr>
        <w:pStyle w:val="ListParagraph"/>
        <w:tabs>
          <w:tab w:val="left" w:pos="720"/>
        </w:tabs>
        <w:ind w:left="720" w:firstLine="0"/>
        <w:jc w:val="center"/>
        <w:rPr>
          <w:sz w:val="26"/>
          <w:szCs w:val="26"/>
          <w:lang w:val="en-US"/>
        </w:rPr>
      </w:pPr>
      <w:r>
        <w:rPr>
          <w:sz w:val="26"/>
          <w:szCs w:val="26"/>
          <w:lang w:val="en-US"/>
        </w:rPr>
        <w:t>Hình 12: Giao diện trang xuất báo cáo</w:t>
      </w:r>
    </w:p>
    <w:p w14:paraId="0A2B09AF" w14:textId="653A03CC"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Mô tả:</w:t>
      </w:r>
    </w:p>
    <w:p w14:paraId="2444644F" w14:textId="21F4501F" w:rsidR="00385F9D" w:rsidRDefault="00385F9D">
      <w:pPr>
        <w:pStyle w:val="ListParagraph"/>
        <w:numPr>
          <w:ilvl w:val="0"/>
          <w:numId w:val="40"/>
        </w:numPr>
        <w:tabs>
          <w:tab w:val="left" w:pos="720"/>
        </w:tabs>
        <w:rPr>
          <w:sz w:val="26"/>
          <w:szCs w:val="26"/>
          <w:lang w:val="en-US"/>
        </w:rPr>
      </w:pPr>
      <w:r>
        <w:rPr>
          <w:sz w:val="26"/>
          <w:szCs w:val="26"/>
          <w:lang w:val="en-US"/>
        </w:rPr>
        <w:t>Xuất báo cáo dữ liệu của cảm biến và báo cáo dữ liệu dự báo của AI</w:t>
      </w:r>
    </w:p>
    <w:p w14:paraId="39737F54" w14:textId="1EE88F77"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Chức năng chính:</w:t>
      </w:r>
    </w:p>
    <w:p w14:paraId="3FC43A27" w14:textId="64AE5561" w:rsidR="00385F9D" w:rsidRPr="00385F9D" w:rsidRDefault="00385F9D">
      <w:pPr>
        <w:pStyle w:val="ListParagraph"/>
        <w:numPr>
          <w:ilvl w:val="0"/>
          <w:numId w:val="40"/>
        </w:numPr>
        <w:tabs>
          <w:tab w:val="left" w:pos="720"/>
        </w:tabs>
        <w:rPr>
          <w:sz w:val="26"/>
          <w:szCs w:val="26"/>
          <w:lang w:val="en-US"/>
        </w:rPr>
      </w:pPr>
      <w:r>
        <w:rPr>
          <w:sz w:val="26"/>
          <w:szCs w:val="26"/>
          <w:lang w:val="en-US"/>
        </w:rPr>
        <w:t>Các bản báo cáo được xuất ra dưới dạng file .csv và người dùng có thể tải về máy</w:t>
      </w:r>
    </w:p>
    <w:p w14:paraId="5057E046" w14:textId="586BD2DD" w:rsidR="003017F7" w:rsidRDefault="003017F7">
      <w:pPr>
        <w:pStyle w:val="ListParagraph"/>
        <w:numPr>
          <w:ilvl w:val="0"/>
          <w:numId w:val="34"/>
        </w:numPr>
        <w:tabs>
          <w:tab w:val="left" w:pos="720"/>
        </w:tabs>
        <w:outlineLvl w:val="1"/>
        <w:rPr>
          <w:b/>
          <w:bCs/>
          <w:sz w:val="26"/>
          <w:szCs w:val="26"/>
          <w:lang w:val="en-US"/>
        </w:rPr>
      </w:pPr>
      <w:bookmarkStart w:id="22" w:name="_Toc215043317"/>
      <w:r>
        <w:rPr>
          <w:b/>
          <w:bCs/>
          <w:sz w:val="26"/>
          <w:szCs w:val="26"/>
          <w:lang w:val="en-US"/>
        </w:rPr>
        <w:t>Config</w:t>
      </w:r>
      <w:bookmarkEnd w:id="22"/>
    </w:p>
    <w:p w14:paraId="344D62CC" w14:textId="6B084FF3" w:rsidR="00385F9D" w:rsidRDefault="00385F9D" w:rsidP="00385F9D">
      <w:pPr>
        <w:pStyle w:val="ListParagraph"/>
        <w:tabs>
          <w:tab w:val="left" w:pos="720"/>
        </w:tabs>
        <w:ind w:left="720" w:firstLine="0"/>
        <w:rPr>
          <w:b/>
          <w:bCs/>
          <w:sz w:val="26"/>
          <w:szCs w:val="26"/>
          <w:lang w:val="en-US"/>
        </w:rPr>
      </w:pPr>
      <w:r w:rsidRPr="00385F9D">
        <w:rPr>
          <w:b/>
          <w:bCs/>
          <w:noProof/>
          <w:sz w:val="26"/>
          <w:szCs w:val="26"/>
          <w:lang w:val="en-US"/>
        </w:rPr>
        <w:lastRenderedPageBreak/>
        <w:drawing>
          <wp:inline distT="0" distB="0" distL="0" distR="0" wp14:anchorId="38EFFCA9" wp14:editId="4F197634">
            <wp:extent cx="5740400" cy="2046605"/>
            <wp:effectExtent l="19050" t="19050" r="12700" b="10795"/>
            <wp:docPr id="14094134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13411" name="Picture 1" descr="A screenshot of a computer screen&#10;&#10;AI-generated content may be incorrect."/>
                    <pic:cNvPicPr/>
                  </pic:nvPicPr>
                  <pic:blipFill>
                    <a:blip r:embed="rId35"/>
                    <a:stretch>
                      <a:fillRect/>
                    </a:stretch>
                  </pic:blipFill>
                  <pic:spPr>
                    <a:xfrm>
                      <a:off x="0" y="0"/>
                      <a:ext cx="5740400" cy="2046605"/>
                    </a:xfrm>
                    <a:prstGeom prst="rect">
                      <a:avLst/>
                    </a:prstGeom>
                    <a:ln>
                      <a:solidFill>
                        <a:schemeClr val="tx1"/>
                      </a:solidFill>
                    </a:ln>
                  </pic:spPr>
                </pic:pic>
              </a:graphicData>
            </a:graphic>
          </wp:inline>
        </w:drawing>
      </w:r>
    </w:p>
    <w:p w14:paraId="699309AB" w14:textId="5AA56822" w:rsidR="00385F9D" w:rsidRPr="0084256B" w:rsidRDefault="00385F9D" w:rsidP="00385F9D">
      <w:pPr>
        <w:pStyle w:val="ListParagraph"/>
        <w:tabs>
          <w:tab w:val="left" w:pos="720"/>
        </w:tabs>
        <w:ind w:left="720" w:firstLine="0"/>
        <w:jc w:val="center"/>
        <w:rPr>
          <w:i/>
          <w:iCs/>
          <w:lang w:val="en-US"/>
        </w:rPr>
      </w:pPr>
      <w:r w:rsidRPr="0084256B">
        <w:rPr>
          <w:i/>
          <w:iCs/>
          <w:lang w:val="en-US"/>
        </w:rPr>
        <w:t>Hình 13: Giao diện trang cấu hình các ngưỡng</w:t>
      </w:r>
    </w:p>
    <w:p w14:paraId="4A908046" w14:textId="6019FC1C"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Mô tả:</w:t>
      </w:r>
    </w:p>
    <w:p w14:paraId="4D285678" w14:textId="22553C96" w:rsidR="00385F9D" w:rsidRDefault="00385F9D">
      <w:pPr>
        <w:pStyle w:val="ListParagraph"/>
        <w:numPr>
          <w:ilvl w:val="0"/>
          <w:numId w:val="40"/>
        </w:numPr>
        <w:tabs>
          <w:tab w:val="left" w:pos="720"/>
        </w:tabs>
        <w:rPr>
          <w:sz w:val="26"/>
          <w:szCs w:val="26"/>
          <w:lang w:val="en-US"/>
        </w:rPr>
      </w:pPr>
      <w:r>
        <w:rPr>
          <w:sz w:val="26"/>
          <w:szCs w:val="26"/>
          <w:lang w:val="en-US"/>
        </w:rPr>
        <w:t>Cho phép người dùng hoặc admin cấu hình ngưỡng hoạt động của hệ thống</w:t>
      </w:r>
    </w:p>
    <w:p w14:paraId="21A163EF" w14:textId="7AFFBA93"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Chức năng chính:</w:t>
      </w:r>
    </w:p>
    <w:p w14:paraId="5A08D811" w14:textId="1A2186C5" w:rsidR="00385F9D" w:rsidRDefault="00385F9D">
      <w:pPr>
        <w:pStyle w:val="ListParagraph"/>
        <w:numPr>
          <w:ilvl w:val="0"/>
          <w:numId w:val="40"/>
        </w:numPr>
        <w:tabs>
          <w:tab w:val="left" w:pos="720"/>
        </w:tabs>
        <w:rPr>
          <w:sz w:val="26"/>
          <w:szCs w:val="26"/>
          <w:lang w:val="en-US"/>
        </w:rPr>
      </w:pPr>
      <w:r>
        <w:rPr>
          <w:sz w:val="26"/>
          <w:szCs w:val="26"/>
          <w:lang w:val="en-US"/>
        </w:rPr>
        <w:t>Cài đặt ngưỡng độ ẩm đất</w:t>
      </w:r>
    </w:p>
    <w:p w14:paraId="7BD385E6" w14:textId="0B71CDE2" w:rsidR="00385F9D" w:rsidRDefault="00385F9D">
      <w:pPr>
        <w:pStyle w:val="ListParagraph"/>
        <w:numPr>
          <w:ilvl w:val="0"/>
          <w:numId w:val="40"/>
        </w:numPr>
        <w:tabs>
          <w:tab w:val="left" w:pos="720"/>
        </w:tabs>
        <w:rPr>
          <w:sz w:val="26"/>
          <w:szCs w:val="26"/>
          <w:lang w:val="en-US"/>
        </w:rPr>
      </w:pPr>
      <w:r>
        <w:rPr>
          <w:sz w:val="26"/>
          <w:szCs w:val="26"/>
          <w:lang w:val="en-US"/>
        </w:rPr>
        <w:t>Cài đặt ngưỡng xác suất mưa của AI</w:t>
      </w:r>
    </w:p>
    <w:p w14:paraId="585AC088" w14:textId="358276D4" w:rsidR="00385F9D" w:rsidRPr="00385F9D" w:rsidRDefault="00385F9D">
      <w:pPr>
        <w:pStyle w:val="ListParagraph"/>
        <w:numPr>
          <w:ilvl w:val="0"/>
          <w:numId w:val="40"/>
        </w:numPr>
        <w:tabs>
          <w:tab w:val="left" w:pos="720"/>
        </w:tabs>
        <w:rPr>
          <w:sz w:val="26"/>
          <w:szCs w:val="26"/>
          <w:lang w:val="en-US"/>
        </w:rPr>
      </w:pPr>
      <w:r>
        <w:rPr>
          <w:sz w:val="26"/>
          <w:szCs w:val="26"/>
          <w:lang w:val="en-US"/>
        </w:rPr>
        <w:t>Nút lưu cấu hình thay đổi</w:t>
      </w:r>
    </w:p>
    <w:p w14:paraId="0506D79E" w14:textId="63AF7D66" w:rsidR="003017F7" w:rsidRDefault="003017F7">
      <w:pPr>
        <w:pStyle w:val="ListParagraph"/>
        <w:numPr>
          <w:ilvl w:val="0"/>
          <w:numId w:val="34"/>
        </w:numPr>
        <w:tabs>
          <w:tab w:val="left" w:pos="720"/>
        </w:tabs>
        <w:outlineLvl w:val="1"/>
        <w:rPr>
          <w:b/>
          <w:bCs/>
          <w:sz w:val="26"/>
          <w:szCs w:val="26"/>
          <w:lang w:val="en-US"/>
        </w:rPr>
      </w:pPr>
      <w:bookmarkStart w:id="23" w:name="_Toc215043318"/>
      <w:r>
        <w:rPr>
          <w:b/>
          <w:bCs/>
          <w:sz w:val="26"/>
          <w:szCs w:val="26"/>
          <w:lang w:val="en-US"/>
        </w:rPr>
        <w:t>Users</w:t>
      </w:r>
      <w:bookmarkEnd w:id="23"/>
    </w:p>
    <w:p w14:paraId="16CE9842" w14:textId="31DEEDD6" w:rsidR="00385F9D" w:rsidRDefault="00385F9D" w:rsidP="00385F9D">
      <w:pPr>
        <w:pStyle w:val="ListParagraph"/>
        <w:tabs>
          <w:tab w:val="left" w:pos="720"/>
        </w:tabs>
        <w:ind w:left="720" w:firstLine="0"/>
        <w:rPr>
          <w:b/>
          <w:bCs/>
          <w:sz w:val="26"/>
          <w:szCs w:val="26"/>
          <w:lang w:val="en-US"/>
        </w:rPr>
      </w:pPr>
      <w:r w:rsidRPr="00385F9D">
        <w:rPr>
          <w:b/>
          <w:bCs/>
          <w:noProof/>
          <w:sz w:val="26"/>
          <w:szCs w:val="26"/>
          <w:lang w:val="en-US"/>
        </w:rPr>
        <w:drawing>
          <wp:inline distT="0" distB="0" distL="0" distR="0" wp14:anchorId="50570AE0" wp14:editId="755817DE">
            <wp:extent cx="5740400" cy="1868805"/>
            <wp:effectExtent l="19050" t="19050" r="12700" b="17145"/>
            <wp:docPr id="20927598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59830" name="Picture 1" descr="A screenshot of a computer&#10;&#10;AI-generated content may be incorrect."/>
                    <pic:cNvPicPr/>
                  </pic:nvPicPr>
                  <pic:blipFill>
                    <a:blip r:embed="rId36"/>
                    <a:stretch>
                      <a:fillRect/>
                    </a:stretch>
                  </pic:blipFill>
                  <pic:spPr>
                    <a:xfrm>
                      <a:off x="0" y="0"/>
                      <a:ext cx="5740400" cy="1868805"/>
                    </a:xfrm>
                    <a:prstGeom prst="rect">
                      <a:avLst/>
                    </a:prstGeom>
                    <a:ln>
                      <a:solidFill>
                        <a:schemeClr val="tx1"/>
                      </a:solidFill>
                    </a:ln>
                  </pic:spPr>
                </pic:pic>
              </a:graphicData>
            </a:graphic>
          </wp:inline>
        </w:drawing>
      </w:r>
    </w:p>
    <w:p w14:paraId="7BFD48A8" w14:textId="2CF6BAAF" w:rsidR="00385F9D" w:rsidRPr="0084256B" w:rsidRDefault="00385F9D" w:rsidP="00385F9D">
      <w:pPr>
        <w:pStyle w:val="ListParagraph"/>
        <w:tabs>
          <w:tab w:val="left" w:pos="720"/>
        </w:tabs>
        <w:ind w:left="720" w:firstLine="0"/>
        <w:jc w:val="center"/>
        <w:rPr>
          <w:i/>
          <w:iCs/>
          <w:lang w:val="en-US"/>
        </w:rPr>
      </w:pPr>
      <w:r w:rsidRPr="0084256B">
        <w:rPr>
          <w:i/>
          <w:iCs/>
          <w:lang w:val="en-US"/>
        </w:rPr>
        <w:t>Hình 14: Giao diện trang danh sách người dùng hệ thống</w:t>
      </w:r>
    </w:p>
    <w:p w14:paraId="78862DAD" w14:textId="4AFCA81B"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Mô tả:</w:t>
      </w:r>
    </w:p>
    <w:p w14:paraId="0E5E7DC2" w14:textId="23231D93" w:rsidR="00385F9D" w:rsidRDefault="00385F9D">
      <w:pPr>
        <w:pStyle w:val="ListParagraph"/>
        <w:numPr>
          <w:ilvl w:val="0"/>
          <w:numId w:val="41"/>
        </w:numPr>
        <w:tabs>
          <w:tab w:val="left" w:pos="720"/>
        </w:tabs>
        <w:rPr>
          <w:sz w:val="26"/>
          <w:szCs w:val="26"/>
          <w:lang w:val="en-US"/>
        </w:rPr>
      </w:pPr>
      <w:r>
        <w:rPr>
          <w:sz w:val="26"/>
          <w:szCs w:val="26"/>
          <w:lang w:val="en-US"/>
        </w:rPr>
        <w:t>Danh sách người dùng của hệ thống</w:t>
      </w:r>
    </w:p>
    <w:p w14:paraId="3407BB75" w14:textId="040E1759"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Chức năng chính:</w:t>
      </w:r>
    </w:p>
    <w:p w14:paraId="46DB43F5" w14:textId="426294D5" w:rsidR="00385F9D" w:rsidRPr="00385F9D" w:rsidRDefault="00385F9D">
      <w:pPr>
        <w:pStyle w:val="ListParagraph"/>
        <w:numPr>
          <w:ilvl w:val="0"/>
          <w:numId w:val="41"/>
        </w:numPr>
        <w:tabs>
          <w:tab w:val="left" w:pos="720"/>
        </w:tabs>
        <w:rPr>
          <w:sz w:val="26"/>
          <w:szCs w:val="26"/>
          <w:lang w:val="en-US"/>
        </w:rPr>
      </w:pPr>
      <w:r>
        <w:rPr>
          <w:sz w:val="26"/>
          <w:szCs w:val="26"/>
          <w:lang w:val="en-US"/>
        </w:rPr>
        <w:t>Liệt kê danh sách người dùng (email, vai trò, trạng thái)</w:t>
      </w:r>
    </w:p>
    <w:p w14:paraId="3B2083DC" w14:textId="3B8589EF" w:rsidR="003017F7" w:rsidRDefault="003017F7">
      <w:pPr>
        <w:pStyle w:val="ListParagraph"/>
        <w:numPr>
          <w:ilvl w:val="0"/>
          <w:numId w:val="34"/>
        </w:numPr>
        <w:tabs>
          <w:tab w:val="left" w:pos="720"/>
        </w:tabs>
        <w:outlineLvl w:val="1"/>
        <w:rPr>
          <w:b/>
          <w:bCs/>
          <w:sz w:val="26"/>
          <w:szCs w:val="26"/>
          <w:lang w:val="en-US"/>
        </w:rPr>
      </w:pPr>
      <w:bookmarkStart w:id="24" w:name="_Toc215043319"/>
      <w:r>
        <w:rPr>
          <w:b/>
          <w:bCs/>
          <w:sz w:val="26"/>
          <w:szCs w:val="26"/>
          <w:lang w:val="en-US"/>
        </w:rPr>
        <w:t>Notification</w:t>
      </w:r>
      <w:bookmarkEnd w:id="24"/>
    </w:p>
    <w:p w14:paraId="7B9E798E" w14:textId="09AA2963" w:rsidR="00385F9D" w:rsidRDefault="00385F9D" w:rsidP="00385F9D">
      <w:pPr>
        <w:pStyle w:val="ListParagraph"/>
        <w:tabs>
          <w:tab w:val="left" w:pos="720"/>
        </w:tabs>
        <w:ind w:left="720" w:firstLine="0"/>
        <w:rPr>
          <w:b/>
          <w:bCs/>
          <w:sz w:val="26"/>
          <w:szCs w:val="26"/>
          <w:lang w:val="en-US"/>
        </w:rPr>
      </w:pPr>
      <w:r w:rsidRPr="00385F9D">
        <w:rPr>
          <w:b/>
          <w:bCs/>
          <w:noProof/>
          <w:sz w:val="26"/>
          <w:szCs w:val="26"/>
          <w:lang w:val="en-US"/>
        </w:rPr>
        <w:drawing>
          <wp:inline distT="0" distB="0" distL="0" distR="0" wp14:anchorId="024A1626" wp14:editId="2AFD399B">
            <wp:extent cx="5740400" cy="2032635"/>
            <wp:effectExtent l="19050" t="19050" r="12700" b="24765"/>
            <wp:docPr id="604907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07756" name="Picture 1" descr="A screenshot of a computer&#10;&#10;AI-generated content may be incorrect."/>
                    <pic:cNvPicPr/>
                  </pic:nvPicPr>
                  <pic:blipFill>
                    <a:blip r:embed="rId37"/>
                    <a:stretch>
                      <a:fillRect/>
                    </a:stretch>
                  </pic:blipFill>
                  <pic:spPr>
                    <a:xfrm>
                      <a:off x="0" y="0"/>
                      <a:ext cx="5740400" cy="2032635"/>
                    </a:xfrm>
                    <a:prstGeom prst="rect">
                      <a:avLst/>
                    </a:prstGeom>
                    <a:ln>
                      <a:solidFill>
                        <a:schemeClr val="tx1"/>
                      </a:solidFill>
                    </a:ln>
                  </pic:spPr>
                </pic:pic>
              </a:graphicData>
            </a:graphic>
          </wp:inline>
        </w:drawing>
      </w:r>
    </w:p>
    <w:p w14:paraId="56D847CB" w14:textId="73879CDF" w:rsidR="00385F9D" w:rsidRPr="0084256B" w:rsidRDefault="00385F9D" w:rsidP="00385F9D">
      <w:pPr>
        <w:pStyle w:val="ListParagraph"/>
        <w:tabs>
          <w:tab w:val="left" w:pos="720"/>
        </w:tabs>
        <w:ind w:left="720" w:firstLine="0"/>
        <w:jc w:val="center"/>
        <w:rPr>
          <w:i/>
          <w:iCs/>
          <w:lang w:val="en-US"/>
        </w:rPr>
      </w:pPr>
      <w:r w:rsidRPr="0084256B">
        <w:rPr>
          <w:i/>
          <w:iCs/>
          <w:lang w:val="en-US"/>
        </w:rPr>
        <w:t>Hình 1</w:t>
      </w:r>
      <w:r w:rsidR="0084256B" w:rsidRPr="0084256B">
        <w:rPr>
          <w:i/>
          <w:iCs/>
          <w:lang w:val="en-US"/>
        </w:rPr>
        <w:t>5</w:t>
      </w:r>
      <w:r w:rsidRPr="0084256B">
        <w:rPr>
          <w:i/>
          <w:iCs/>
          <w:lang w:val="en-US"/>
        </w:rPr>
        <w:t>: Giao diện trang thông báo</w:t>
      </w:r>
    </w:p>
    <w:p w14:paraId="70F0AA25" w14:textId="2C165C58"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Mô tả:</w:t>
      </w:r>
    </w:p>
    <w:p w14:paraId="49D0A796" w14:textId="57B3AD7B" w:rsidR="00385F9D" w:rsidRDefault="00385F9D">
      <w:pPr>
        <w:pStyle w:val="ListParagraph"/>
        <w:numPr>
          <w:ilvl w:val="0"/>
          <w:numId w:val="41"/>
        </w:numPr>
        <w:tabs>
          <w:tab w:val="left" w:pos="720"/>
        </w:tabs>
        <w:rPr>
          <w:sz w:val="26"/>
          <w:szCs w:val="26"/>
          <w:lang w:val="en-US"/>
        </w:rPr>
      </w:pPr>
      <w:r>
        <w:rPr>
          <w:sz w:val="26"/>
          <w:szCs w:val="26"/>
          <w:lang w:val="en-US"/>
        </w:rPr>
        <w:lastRenderedPageBreak/>
        <w:t>Hiển thị các cảnh báo, thông báo hệ thống như mất kết nối, đất khô, dự báo mưa</w:t>
      </w:r>
    </w:p>
    <w:p w14:paraId="11243DE5" w14:textId="678AA11E" w:rsidR="00385F9D" w:rsidRPr="002E517E" w:rsidRDefault="00385F9D" w:rsidP="00385F9D">
      <w:pPr>
        <w:pStyle w:val="ListParagraph"/>
        <w:tabs>
          <w:tab w:val="left" w:pos="720"/>
        </w:tabs>
        <w:ind w:left="720" w:firstLine="0"/>
        <w:rPr>
          <w:b/>
          <w:bCs/>
          <w:sz w:val="26"/>
          <w:szCs w:val="26"/>
          <w:lang w:val="en-US"/>
        </w:rPr>
      </w:pPr>
      <w:r w:rsidRPr="002E517E">
        <w:rPr>
          <w:b/>
          <w:bCs/>
          <w:sz w:val="26"/>
          <w:szCs w:val="26"/>
          <w:lang w:val="en-US"/>
        </w:rPr>
        <w:t>Chức năng chính:</w:t>
      </w:r>
    </w:p>
    <w:p w14:paraId="62032855" w14:textId="1168F6C2" w:rsidR="00385F9D" w:rsidRDefault="00385F9D">
      <w:pPr>
        <w:pStyle w:val="ListParagraph"/>
        <w:numPr>
          <w:ilvl w:val="0"/>
          <w:numId w:val="41"/>
        </w:numPr>
        <w:tabs>
          <w:tab w:val="left" w:pos="720"/>
        </w:tabs>
        <w:rPr>
          <w:sz w:val="26"/>
          <w:szCs w:val="26"/>
          <w:lang w:val="en-US"/>
        </w:rPr>
      </w:pPr>
      <w:r>
        <w:rPr>
          <w:sz w:val="26"/>
          <w:szCs w:val="26"/>
          <w:lang w:val="en-US"/>
        </w:rPr>
        <w:t>Danh sách thông báo theo thời gian</w:t>
      </w:r>
    </w:p>
    <w:p w14:paraId="6266397F" w14:textId="741C7B9A" w:rsidR="00385F9D" w:rsidRPr="00385F9D" w:rsidRDefault="00385F9D">
      <w:pPr>
        <w:pStyle w:val="ListParagraph"/>
        <w:numPr>
          <w:ilvl w:val="0"/>
          <w:numId w:val="41"/>
        </w:numPr>
        <w:tabs>
          <w:tab w:val="left" w:pos="720"/>
        </w:tabs>
        <w:rPr>
          <w:sz w:val="26"/>
          <w:szCs w:val="26"/>
          <w:lang w:val="en-US"/>
        </w:rPr>
      </w:pPr>
      <w:r>
        <w:rPr>
          <w:sz w:val="26"/>
          <w:szCs w:val="26"/>
          <w:lang w:val="en-US"/>
        </w:rPr>
        <w:t>Tự động cập nhật khi có event mới</w:t>
      </w:r>
    </w:p>
    <w:p w14:paraId="033FF8C7" w14:textId="7EF4EFA5" w:rsidR="00DF5C50" w:rsidRPr="00C1684C" w:rsidRDefault="00DF5C50">
      <w:pPr>
        <w:pStyle w:val="ListParagraph"/>
        <w:numPr>
          <w:ilvl w:val="0"/>
          <w:numId w:val="1"/>
        </w:numPr>
        <w:tabs>
          <w:tab w:val="left" w:pos="720"/>
        </w:tabs>
        <w:outlineLvl w:val="0"/>
        <w:rPr>
          <w:b/>
          <w:bCs/>
          <w:sz w:val="26"/>
          <w:szCs w:val="26"/>
          <w:lang w:val="en-US"/>
        </w:rPr>
      </w:pPr>
      <w:bookmarkStart w:id="25" w:name="_Toc215043320"/>
      <w:r w:rsidRPr="00DF5C50">
        <w:rPr>
          <w:b/>
          <w:bCs/>
          <w:sz w:val="26"/>
          <w:szCs w:val="26"/>
          <w:lang w:val="en-US"/>
        </w:rPr>
        <w:t>Kế hoạch triển khai</w:t>
      </w:r>
      <w:bookmarkEnd w:id="25"/>
    </w:p>
    <w:p w14:paraId="7305361F" w14:textId="70E9D318" w:rsidR="00DF5C50" w:rsidRPr="00DF5C50" w:rsidRDefault="00DF5C50">
      <w:pPr>
        <w:pStyle w:val="ListParagraph"/>
        <w:numPr>
          <w:ilvl w:val="0"/>
          <w:numId w:val="9"/>
        </w:numPr>
        <w:tabs>
          <w:tab w:val="left" w:pos="720"/>
        </w:tabs>
        <w:outlineLvl w:val="1"/>
        <w:rPr>
          <w:b/>
          <w:bCs/>
          <w:sz w:val="26"/>
          <w:szCs w:val="26"/>
          <w:lang w:val="en-US"/>
        </w:rPr>
      </w:pPr>
      <w:bookmarkStart w:id="26" w:name="_Toc215043321"/>
      <w:r w:rsidRPr="00DF5C50">
        <w:rPr>
          <w:b/>
          <w:bCs/>
          <w:sz w:val="26"/>
          <w:szCs w:val="26"/>
          <w:lang w:val="en-US"/>
        </w:rPr>
        <w:t>Phân chia công việc</w:t>
      </w:r>
      <w:bookmarkEnd w:id="26"/>
    </w:p>
    <w:p w14:paraId="3E9B6BC4" w14:textId="1F7D3BD3" w:rsidR="00DF5C50" w:rsidRPr="00DF5C50" w:rsidRDefault="00DF5C50">
      <w:pPr>
        <w:pStyle w:val="ListParagraph"/>
        <w:numPr>
          <w:ilvl w:val="0"/>
          <w:numId w:val="10"/>
        </w:numPr>
        <w:tabs>
          <w:tab w:val="left" w:pos="720"/>
        </w:tabs>
        <w:rPr>
          <w:b/>
          <w:bCs/>
          <w:sz w:val="26"/>
          <w:szCs w:val="26"/>
          <w:lang w:val="en-US"/>
        </w:rPr>
      </w:pPr>
      <w:r w:rsidRPr="00DF5C50">
        <w:rPr>
          <w:b/>
          <w:bCs/>
          <w:sz w:val="26"/>
          <w:szCs w:val="26"/>
          <w:lang w:val="en-US"/>
        </w:rPr>
        <w:t>Công việc chính:</w:t>
      </w:r>
    </w:p>
    <w:p w14:paraId="23CE36B9" w14:textId="1D4B97F1" w:rsidR="00DF5C50" w:rsidRDefault="00DF5C50">
      <w:pPr>
        <w:pStyle w:val="ListParagraph"/>
        <w:numPr>
          <w:ilvl w:val="0"/>
          <w:numId w:val="7"/>
        </w:numPr>
        <w:tabs>
          <w:tab w:val="left" w:pos="720"/>
        </w:tabs>
        <w:rPr>
          <w:sz w:val="26"/>
          <w:szCs w:val="26"/>
          <w:lang w:val="en-US"/>
        </w:rPr>
      </w:pPr>
      <w:r>
        <w:rPr>
          <w:sz w:val="26"/>
          <w:szCs w:val="26"/>
          <w:lang w:val="en-US"/>
        </w:rPr>
        <w:t>Làm báo cáo giữa kỳ</w:t>
      </w:r>
    </w:p>
    <w:p w14:paraId="097ED33E" w14:textId="4C74A12C" w:rsidR="00DF5C50" w:rsidRDefault="00DF5C50">
      <w:pPr>
        <w:pStyle w:val="ListParagraph"/>
        <w:numPr>
          <w:ilvl w:val="0"/>
          <w:numId w:val="7"/>
        </w:numPr>
        <w:tabs>
          <w:tab w:val="left" w:pos="720"/>
        </w:tabs>
        <w:rPr>
          <w:sz w:val="26"/>
          <w:szCs w:val="26"/>
          <w:lang w:val="en-US"/>
        </w:rPr>
      </w:pPr>
      <w:r>
        <w:rPr>
          <w:sz w:val="26"/>
          <w:szCs w:val="26"/>
          <w:lang w:val="en-US"/>
        </w:rPr>
        <w:t>Kiểm tra báo cáo cuối kỳ</w:t>
      </w:r>
    </w:p>
    <w:p w14:paraId="6EE75126" w14:textId="32EC246B" w:rsidR="00DF5C50" w:rsidRDefault="00DF5C50">
      <w:pPr>
        <w:pStyle w:val="ListParagraph"/>
        <w:numPr>
          <w:ilvl w:val="0"/>
          <w:numId w:val="7"/>
        </w:numPr>
        <w:tabs>
          <w:tab w:val="left" w:pos="720"/>
        </w:tabs>
        <w:rPr>
          <w:sz w:val="26"/>
          <w:szCs w:val="26"/>
          <w:lang w:val="en-US"/>
        </w:rPr>
      </w:pPr>
      <w:r>
        <w:rPr>
          <w:sz w:val="26"/>
          <w:szCs w:val="26"/>
          <w:lang w:val="en-US"/>
        </w:rPr>
        <w:t>Test sản phẩm sau toàn bộ quá trình xây dựng</w:t>
      </w:r>
    </w:p>
    <w:p w14:paraId="14062185" w14:textId="723DF799" w:rsidR="00DF5C50" w:rsidRPr="00DF5C50" w:rsidRDefault="00DF5C50">
      <w:pPr>
        <w:pStyle w:val="ListParagraph"/>
        <w:numPr>
          <w:ilvl w:val="0"/>
          <w:numId w:val="10"/>
        </w:numPr>
        <w:tabs>
          <w:tab w:val="left" w:pos="720"/>
        </w:tabs>
        <w:rPr>
          <w:b/>
          <w:bCs/>
          <w:sz w:val="26"/>
          <w:szCs w:val="26"/>
          <w:lang w:val="en-US"/>
        </w:rPr>
      </w:pPr>
      <w:r w:rsidRPr="00DF5C50">
        <w:rPr>
          <w:b/>
          <w:bCs/>
          <w:sz w:val="26"/>
          <w:szCs w:val="26"/>
          <w:lang w:val="en-US"/>
        </w:rPr>
        <w:t>Phân chia công việc</w:t>
      </w:r>
    </w:p>
    <w:p w14:paraId="7902020B" w14:textId="77777777" w:rsidR="00DF5C50" w:rsidRDefault="00DF5C50" w:rsidP="00DF5C50">
      <w:pPr>
        <w:tabs>
          <w:tab w:val="left" w:pos="720"/>
        </w:tabs>
        <w:rPr>
          <w:sz w:val="26"/>
          <w:szCs w:val="26"/>
          <w:lang w:val="en-US"/>
        </w:rPr>
      </w:pPr>
    </w:p>
    <w:p w14:paraId="1B66BCC2" w14:textId="77777777" w:rsidR="0084256B" w:rsidRPr="00DF5C50" w:rsidRDefault="0084256B" w:rsidP="00DF5C50">
      <w:pPr>
        <w:tabs>
          <w:tab w:val="left" w:pos="720"/>
        </w:tabs>
        <w:rPr>
          <w:sz w:val="26"/>
          <w:szCs w:val="26"/>
          <w:lang w:val="en-US"/>
        </w:rPr>
      </w:pPr>
    </w:p>
    <w:tbl>
      <w:tblPr>
        <w:tblStyle w:val="TableGrid"/>
        <w:tblW w:w="0" w:type="auto"/>
        <w:tblLook w:val="04A0" w:firstRow="1" w:lastRow="0" w:firstColumn="1" w:lastColumn="0" w:noHBand="0" w:noVBand="1"/>
      </w:tblPr>
      <w:tblGrid>
        <w:gridCol w:w="1901"/>
        <w:gridCol w:w="3644"/>
        <w:gridCol w:w="3485"/>
      </w:tblGrid>
      <w:tr w:rsidR="00292CC4" w14:paraId="5B744B1D" w14:textId="77777777" w:rsidTr="00AE3A75">
        <w:tc>
          <w:tcPr>
            <w:tcW w:w="1908" w:type="dxa"/>
            <w:shd w:val="clear" w:color="auto" w:fill="C6D9F1" w:themeFill="text2" w:themeFillTint="33"/>
          </w:tcPr>
          <w:p w14:paraId="46EE48B0" w14:textId="0A9E9B19" w:rsidR="00292CC4" w:rsidRPr="00292CC4" w:rsidRDefault="00292CC4" w:rsidP="00292CC4">
            <w:pPr>
              <w:tabs>
                <w:tab w:val="left" w:pos="720"/>
              </w:tabs>
              <w:jc w:val="center"/>
              <w:rPr>
                <w:b/>
                <w:bCs/>
                <w:sz w:val="26"/>
                <w:szCs w:val="26"/>
                <w:lang w:val="en-US"/>
              </w:rPr>
            </w:pPr>
            <w:r w:rsidRPr="00292CC4">
              <w:rPr>
                <w:b/>
                <w:bCs/>
                <w:sz w:val="26"/>
                <w:szCs w:val="26"/>
                <w:lang w:val="en-US"/>
              </w:rPr>
              <w:t>Mã sinh viên</w:t>
            </w:r>
          </w:p>
        </w:tc>
        <w:tc>
          <w:tcPr>
            <w:tcW w:w="3780" w:type="dxa"/>
            <w:shd w:val="clear" w:color="auto" w:fill="C6D9F1" w:themeFill="text2" w:themeFillTint="33"/>
          </w:tcPr>
          <w:p w14:paraId="3E675830" w14:textId="0A6C9FC3" w:rsidR="00292CC4" w:rsidRPr="00292CC4" w:rsidRDefault="00292CC4" w:rsidP="00292CC4">
            <w:pPr>
              <w:tabs>
                <w:tab w:val="left" w:pos="720"/>
              </w:tabs>
              <w:jc w:val="center"/>
              <w:rPr>
                <w:b/>
                <w:bCs/>
                <w:sz w:val="26"/>
                <w:szCs w:val="26"/>
                <w:lang w:val="en-US"/>
              </w:rPr>
            </w:pPr>
            <w:r w:rsidRPr="00292CC4">
              <w:rPr>
                <w:b/>
                <w:bCs/>
                <w:sz w:val="26"/>
                <w:szCs w:val="26"/>
                <w:lang w:val="en-US"/>
              </w:rPr>
              <w:t>Họ tên</w:t>
            </w:r>
          </w:p>
        </w:tc>
        <w:tc>
          <w:tcPr>
            <w:tcW w:w="3568" w:type="dxa"/>
            <w:shd w:val="clear" w:color="auto" w:fill="C6D9F1" w:themeFill="text2" w:themeFillTint="33"/>
          </w:tcPr>
          <w:p w14:paraId="1DAEF185" w14:textId="2E5A755B" w:rsidR="00292CC4" w:rsidRPr="00292CC4" w:rsidRDefault="00292CC4" w:rsidP="00292CC4">
            <w:pPr>
              <w:tabs>
                <w:tab w:val="left" w:pos="720"/>
              </w:tabs>
              <w:jc w:val="center"/>
              <w:rPr>
                <w:b/>
                <w:bCs/>
                <w:sz w:val="26"/>
                <w:szCs w:val="26"/>
                <w:lang w:val="en-US"/>
              </w:rPr>
            </w:pPr>
            <w:r w:rsidRPr="00292CC4">
              <w:rPr>
                <w:b/>
                <w:bCs/>
                <w:sz w:val="26"/>
                <w:szCs w:val="26"/>
                <w:lang w:val="en-US"/>
              </w:rPr>
              <w:t>Nhiệm vụ</w:t>
            </w:r>
          </w:p>
        </w:tc>
      </w:tr>
      <w:tr w:rsidR="00292CC4" w14:paraId="65BFE253" w14:textId="77777777" w:rsidTr="00AE3A75">
        <w:tc>
          <w:tcPr>
            <w:tcW w:w="1908" w:type="dxa"/>
          </w:tcPr>
          <w:p w14:paraId="31147A2E" w14:textId="21AEA3AC" w:rsidR="00292CC4" w:rsidRDefault="00292CC4" w:rsidP="00DF5C50">
            <w:pPr>
              <w:tabs>
                <w:tab w:val="left" w:pos="720"/>
              </w:tabs>
              <w:rPr>
                <w:sz w:val="26"/>
                <w:szCs w:val="26"/>
                <w:lang w:val="en-US"/>
              </w:rPr>
            </w:pPr>
            <w:r>
              <w:rPr>
                <w:sz w:val="26"/>
                <w:szCs w:val="26"/>
                <w:lang w:val="en-US"/>
              </w:rPr>
              <w:t>B22DCCN482</w:t>
            </w:r>
          </w:p>
        </w:tc>
        <w:tc>
          <w:tcPr>
            <w:tcW w:w="3780" w:type="dxa"/>
          </w:tcPr>
          <w:p w14:paraId="79A010C6" w14:textId="687F3AD1" w:rsidR="00292CC4" w:rsidRDefault="00292CC4" w:rsidP="00DF5C50">
            <w:pPr>
              <w:tabs>
                <w:tab w:val="left" w:pos="720"/>
              </w:tabs>
              <w:rPr>
                <w:sz w:val="26"/>
                <w:szCs w:val="26"/>
                <w:lang w:val="en-US"/>
              </w:rPr>
            </w:pPr>
            <w:r>
              <w:rPr>
                <w:sz w:val="26"/>
                <w:szCs w:val="26"/>
                <w:lang w:val="en-US"/>
              </w:rPr>
              <w:t>Trịnh Quang Lâm</w:t>
            </w:r>
            <w:r w:rsidR="00AE3A75">
              <w:rPr>
                <w:sz w:val="26"/>
                <w:szCs w:val="26"/>
                <w:lang w:val="en-US"/>
              </w:rPr>
              <w:t xml:space="preserve"> (Nhóm trưởng)</w:t>
            </w:r>
          </w:p>
        </w:tc>
        <w:tc>
          <w:tcPr>
            <w:tcW w:w="3568" w:type="dxa"/>
          </w:tcPr>
          <w:p w14:paraId="207D5141" w14:textId="77777777" w:rsidR="00292CC4" w:rsidRDefault="00292CC4">
            <w:pPr>
              <w:pStyle w:val="ListParagraph"/>
              <w:numPr>
                <w:ilvl w:val="0"/>
                <w:numId w:val="23"/>
              </w:numPr>
              <w:tabs>
                <w:tab w:val="left" w:pos="720"/>
              </w:tabs>
              <w:rPr>
                <w:sz w:val="26"/>
                <w:szCs w:val="26"/>
                <w:lang w:val="en-US"/>
              </w:rPr>
            </w:pPr>
            <w:r>
              <w:rPr>
                <w:sz w:val="26"/>
                <w:szCs w:val="26"/>
                <w:lang w:val="en-US"/>
              </w:rPr>
              <w:t>Lập kế hoạch, phân chia nhiệm vụ</w:t>
            </w:r>
          </w:p>
          <w:p w14:paraId="1CA10287" w14:textId="77777777" w:rsidR="00292CC4" w:rsidRDefault="00292CC4">
            <w:pPr>
              <w:pStyle w:val="ListParagraph"/>
              <w:numPr>
                <w:ilvl w:val="0"/>
                <w:numId w:val="23"/>
              </w:numPr>
              <w:tabs>
                <w:tab w:val="left" w:pos="720"/>
              </w:tabs>
              <w:rPr>
                <w:sz w:val="26"/>
                <w:szCs w:val="26"/>
                <w:lang w:val="en-US"/>
              </w:rPr>
            </w:pPr>
            <w:r>
              <w:rPr>
                <w:sz w:val="26"/>
                <w:szCs w:val="26"/>
                <w:lang w:val="en-US"/>
              </w:rPr>
              <w:t>Thuyết trình</w:t>
            </w:r>
          </w:p>
          <w:p w14:paraId="4FF30159" w14:textId="77777777" w:rsidR="00292CC4" w:rsidRDefault="00292CC4">
            <w:pPr>
              <w:pStyle w:val="ListParagraph"/>
              <w:numPr>
                <w:ilvl w:val="0"/>
                <w:numId w:val="23"/>
              </w:numPr>
              <w:tabs>
                <w:tab w:val="left" w:pos="720"/>
              </w:tabs>
              <w:rPr>
                <w:sz w:val="26"/>
                <w:szCs w:val="26"/>
                <w:lang w:val="en-US"/>
              </w:rPr>
            </w:pPr>
            <w:r>
              <w:rPr>
                <w:sz w:val="26"/>
                <w:szCs w:val="26"/>
                <w:lang w:val="en-US"/>
              </w:rPr>
              <w:t>Làm báo cáo</w:t>
            </w:r>
          </w:p>
          <w:p w14:paraId="0CB06283" w14:textId="17FF5E6D" w:rsidR="00292CC4" w:rsidRPr="00292CC4" w:rsidRDefault="00292CC4">
            <w:pPr>
              <w:pStyle w:val="ListParagraph"/>
              <w:numPr>
                <w:ilvl w:val="0"/>
                <w:numId w:val="23"/>
              </w:numPr>
              <w:tabs>
                <w:tab w:val="left" w:pos="720"/>
              </w:tabs>
              <w:rPr>
                <w:sz w:val="26"/>
                <w:szCs w:val="26"/>
                <w:lang w:val="en-US"/>
              </w:rPr>
            </w:pPr>
            <w:r>
              <w:rPr>
                <w:sz w:val="26"/>
                <w:szCs w:val="26"/>
                <w:lang w:val="en-US"/>
              </w:rPr>
              <w:t>Code Frontend</w:t>
            </w:r>
          </w:p>
        </w:tc>
      </w:tr>
      <w:tr w:rsidR="00292CC4" w14:paraId="3C1FB7B8" w14:textId="77777777" w:rsidTr="00AE3A75">
        <w:tc>
          <w:tcPr>
            <w:tcW w:w="1908" w:type="dxa"/>
          </w:tcPr>
          <w:p w14:paraId="3A5251AA" w14:textId="7DCB299A" w:rsidR="00292CC4" w:rsidRDefault="00292CC4" w:rsidP="00DF5C50">
            <w:pPr>
              <w:tabs>
                <w:tab w:val="left" w:pos="720"/>
              </w:tabs>
              <w:rPr>
                <w:sz w:val="26"/>
                <w:szCs w:val="26"/>
                <w:lang w:val="en-US"/>
              </w:rPr>
            </w:pPr>
            <w:r>
              <w:rPr>
                <w:sz w:val="26"/>
                <w:szCs w:val="26"/>
                <w:lang w:val="en-US"/>
              </w:rPr>
              <w:t>B22DCCN434</w:t>
            </w:r>
          </w:p>
        </w:tc>
        <w:tc>
          <w:tcPr>
            <w:tcW w:w="3780" w:type="dxa"/>
          </w:tcPr>
          <w:p w14:paraId="0313B476" w14:textId="14E455C7" w:rsidR="00292CC4" w:rsidRDefault="00292CC4" w:rsidP="00DF5C50">
            <w:pPr>
              <w:tabs>
                <w:tab w:val="left" w:pos="720"/>
              </w:tabs>
              <w:rPr>
                <w:sz w:val="26"/>
                <w:szCs w:val="26"/>
                <w:lang w:val="en-US"/>
              </w:rPr>
            </w:pPr>
            <w:r>
              <w:rPr>
                <w:sz w:val="26"/>
                <w:szCs w:val="26"/>
                <w:lang w:val="en-US"/>
              </w:rPr>
              <w:t>Vũ Nhân Kiên</w:t>
            </w:r>
          </w:p>
        </w:tc>
        <w:tc>
          <w:tcPr>
            <w:tcW w:w="3568" w:type="dxa"/>
          </w:tcPr>
          <w:p w14:paraId="24997C4B" w14:textId="77777777" w:rsidR="00292CC4" w:rsidRDefault="00292CC4">
            <w:pPr>
              <w:pStyle w:val="ListParagraph"/>
              <w:numPr>
                <w:ilvl w:val="0"/>
                <w:numId w:val="24"/>
              </w:numPr>
              <w:tabs>
                <w:tab w:val="left" w:pos="720"/>
              </w:tabs>
              <w:rPr>
                <w:sz w:val="26"/>
                <w:szCs w:val="26"/>
                <w:lang w:val="en-US"/>
              </w:rPr>
            </w:pPr>
            <w:r>
              <w:rPr>
                <w:sz w:val="26"/>
                <w:szCs w:val="26"/>
                <w:lang w:val="en-US"/>
              </w:rPr>
              <w:t>Làm Slide</w:t>
            </w:r>
          </w:p>
          <w:p w14:paraId="7C5B4816" w14:textId="77777777" w:rsidR="00292CC4" w:rsidRDefault="00292CC4">
            <w:pPr>
              <w:pStyle w:val="ListParagraph"/>
              <w:numPr>
                <w:ilvl w:val="0"/>
                <w:numId w:val="24"/>
              </w:numPr>
              <w:tabs>
                <w:tab w:val="left" w:pos="720"/>
              </w:tabs>
              <w:rPr>
                <w:sz w:val="26"/>
                <w:szCs w:val="26"/>
                <w:lang w:val="en-US"/>
              </w:rPr>
            </w:pPr>
            <w:r>
              <w:rPr>
                <w:sz w:val="26"/>
                <w:szCs w:val="26"/>
                <w:lang w:val="en-US"/>
              </w:rPr>
              <w:t>Thuyết trình</w:t>
            </w:r>
          </w:p>
          <w:p w14:paraId="25FED435" w14:textId="20940192" w:rsidR="00292CC4" w:rsidRPr="00292CC4" w:rsidRDefault="00292CC4">
            <w:pPr>
              <w:pStyle w:val="ListParagraph"/>
              <w:numPr>
                <w:ilvl w:val="0"/>
                <w:numId w:val="24"/>
              </w:numPr>
              <w:tabs>
                <w:tab w:val="left" w:pos="720"/>
              </w:tabs>
              <w:rPr>
                <w:sz w:val="26"/>
                <w:szCs w:val="26"/>
                <w:lang w:val="en-US"/>
              </w:rPr>
            </w:pPr>
            <w:r>
              <w:rPr>
                <w:sz w:val="26"/>
                <w:szCs w:val="26"/>
                <w:lang w:val="en-US"/>
              </w:rPr>
              <w:t>Code Backend</w:t>
            </w:r>
          </w:p>
        </w:tc>
      </w:tr>
      <w:tr w:rsidR="00292CC4" w14:paraId="2B3131C1" w14:textId="77777777" w:rsidTr="00AE3A75">
        <w:tc>
          <w:tcPr>
            <w:tcW w:w="1908" w:type="dxa"/>
          </w:tcPr>
          <w:p w14:paraId="62C4DCEE" w14:textId="39B66496" w:rsidR="00292CC4" w:rsidRDefault="00292CC4" w:rsidP="00DF5C50">
            <w:pPr>
              <w:tabs>
                <w:tab w:val="left" w:pos="720"/>
              </w:tabs>
              <w:rPr>
                <w:sz w:val="26"/>
                <w:szCs w:val="26"/>
                <w:lang w:val="en-US"/>
              </w:rPr>
            </w:pPr>
            <w:r>
              <w:rPr>
                <w:sz w:val="26"/>
                <w:szCs w:val="26"/>
                <w:lang w:val="en-US"/>
              </w:rPr>
              <w:t>B22DCCN422</w:t>
            </w:r>
          </w:p>
        </w:tc>
        <w:tc>
          <w:tcPr>
            <w:tcW w:w="3780" w:type="dxa"/>
          </w:tcPr>
          <w:p w14:paraId="355C6F54" w14:textId="6D510413" w:rsidR="00292CC4" w:rsidRDefault="00292CC4" w:rsidP="00DF5C50">
            <w:pPr>
              <w:tabs>
                <w:tab w:val="left" w:pos="720"/>
              </w:tabs>
              <w:rPr>
                <w:sz w:val="26"/>
                <w:szCs w:val="26"/>
                <w:lang w:val="en-US"/>
              </w:rPr>
            </w:pPr>
            <w:r>
              <w:rPr>
                <w:sz w:val="26"/>
                <w:szCs w:val="26"/>
                <w:lang w:val="en-US"/>
              </w:rPr>
              <w:t>Cao Thị Thu Hương</w:t>
            </w:r>
          </w:p>
        </w:tc>
        <w:tc>
          <w:tcPr>
            <w:tcW w:w="3568" w:type="dxa"/>
          </w:tcPr>
          <w:p w14:paraId="237F6820" w14:textId="77777777" w:rsidR="00292CC4" w:rsidRDefault="00292CC4">
            <w:pPr>
              <w:pStyle w:val="ListParagraph"/>
              <w:numPr>
                <w:ilvl w:val="0"/>
                <w:numId w:val="25"/>
              </w:numPr>
              <w:tabs>
                <w:tab w:val="left" w:pos="720"/>
              </w:tabs>
              <w:rPr>
                <w:sz w:val="26"/>
                <w:szCs w:val="26"/>
                <w:lang w:val="en-US"/>
              </w:rPr>
            </w:pPr>
            <w:r>
              <w:rPr>
                <w:sz w:val="26"/>
                <w:szCs w:val="26"/>
                <w:lang w:val="en-US"/>
              </w:rPr>
              <w:t xml:space="preserve">Làm báo cáo </w:t>
            </w:r>
          </w:p>
          <w:p w14:paraId="2A75ECE3" w14:textId="77777777" w:rsidR="00292CC4" w:rsidRDefault="00292CC4">
            <w:pPr>
              <w:pStyle w:val="ListParagraph"/>
              <w:numPr>
                <w:ilvl w:val="0"/>
                <w:numId w:val="25"/>
              </w:numPr>
              <w:tabs>
                <w:tab w:val="left" w:pos="720"/>
              </w:tabs>
              <w:rPr>
                <w:sz w:val="26"/>
                <w:szCs w:val="26"/>
                <w:lang w:val="en-US"/>
              </w:rPr>
            </w:pPr>
            <w:r>
              <w:rPr>
                <w:sz w:val="26"/>
                <w:szCs w:val="26"/>
                <w:lang w:val="en-US"/>
              </w:rPr>
              <w:t>Code phần cứng</w:t>
            </w:r>
          </w:p>
          <w:p w14:paraId="3627AD54" w14:textId="610ED297" w:rsidR="00292CC4" w:rsidRPr="00292CC4" w:rsidRDefault="00292CC4">
            <w:pPr>
              <w:pStyle w:val="ListParagraph"/>
              <w:numPr>
                <w:ilvl w:val="0"/>
                <w:numId w:val="25"/>
              </w:numPr>
              <w:tabs>
                <w:tab w:val="left" w:pos="720"/>
              </w:tabs>
              <w:rPr>
                <w:sz w:val="26"/>
                <w:szCs w:val="26"/>
                <w:lang w:val="en-US"/>
              </w:rPr>
            </w:pPr>
            <w:r>
              <w:rPr>
                <w:sz w:val="26"/>
                <w:szCs w:val="26"/>
                <w:lang w:val="en-US"/>
              </w:rPr>
              <w:t>Thuyết trình</w:t>
            </w:r>
          </w:p>
        </w:tc>
      </w:tr>
      <w:tr w:rsidR="00292CC4" w14:paraId="33170E70" w14:textId="77777777" w:rsidTr="00AE3A75">
        <w:tc>
          <w:tcPr>
            <w:tcW w:w="1908" w:type="dxa"/>
          </w:tcPr>
          <w:p w14:paraId="143A2327" w14:textId="51ED4796" w:rsidR="00292CC4" w:rsidRDefault="00292CC4" w:rsidP="00DF5C50">
            <w:pPr>
              <w:tabs>
                <w:tab w:val="left" w:pos="720"/>
              </w:tabs>
              <w:rPr>
                <w:sz w:val="26"/>
                <w:szCs w:val="26"/>
                <w:lang w:val="en-US"/>
              </w:rPr>
            </w:pPr>
            <w:r>
              <w:rPr>
                <w:sz w:val="26"/>
                <w:szCs w:val="26"/>
                <w:lang w:val="en-US"/>
              </w:rPr>
              <w:t>B22DCCN889</w:t>
            </w:r>
          </w:p>
        </w:tc>
        <w:tc>
          <w:tcPr>
            <w:tcW w:w="3780" w:type="dxa"/>
          </w:tcPr>
          <w:p w14:paraId="15635AA0" w14:textId="79A9B8CD" w:rsidR="00292CC4" w:rsidRDefault="00292CC4" w:rsidP="00DF5C50">
            <w:pPr>
              <w:tabs>
                <w:tab w:val="left" w:pos="720"/>
              </w:tabs>
              <w:rPr>
                <w:sz w:val="26"/>
                <w:szCs w:val="26"/>
                <w:lang w:val="en-US"/>
              </w:rPr>
            </w:pPr>
            <w:r>
              <w:rPr>
                <w:sz w:val="26"/>
                <w:szCs w:val="26"/>
                <w:lang w:val="en-US"/>
              </w:rPr>
              <w:t>Vũ Thế Văn</w:t>
            </w:r>
          </w:p>
        </w:tc>
        <w:tc>
          <w:tcPr>
            <w:tcW w:w="3568" w:type="dxa"/>
          </w:tcPr>
          <w:p w14:paraId="610A4026" w14:textId="13E03AF5" w:rsidR="00292CC4" w:rsidRDefault="00292CC4">
            <w:pPr>
              <w:pStyle w:val="ListParagraph"/>
              <w:numPr>
                <w:ilvl w:val="0"/>
                <w:numId w:val="26"/>
              </w:numPr>
              <w:tabs>
                <w:tab w:val="left" w:pos="720"/>
              </w:tabs>
              <w:rPr>
                <w:sz w:val="26"/>
                <w:szCs w:val="26"/>
                <w:lang w:val="en-US"/>
              </w:rPr>
            </w:pPr>
            <w:r>
              <w:rPr>
                <w:sz w:val="26"/>
                <w:szCs w:val="26"/>
                <w:lang w:val="en-US"/>
              </w:rPr>
              <w:t xml:space="preserve">Code </w:t>
            </w:r>
            <w:r w:rsidR="009A4A50">
              <w:rPr>
                <w:sz w:val="26"/>
                <w:szCs w:val="26"/>
                <w:lang w:val="en-US"/>
              </w:rPr>
              <w:t xml:space="preserve">module </w:t>
            </w:r>
            <w:r>
              <w:rPr>
                <w:sz w:val="26"/>
                <w:szCs w:val="26"/>
                <w:lang w:val="en-US"/>
              </w:rPr>
              <w:t>AI</w:t>
            </w:r>
          </w:p>
          <w:p w14:paraId="24044D17" w14:textId="77777777" w:rsidR="00292CC4" w:rsidRDefault="00292CC4">
            <w:pPr>
              <w:pStyle w:val="ListParagraph"/>
              <w:numPr>
                <w:ilvl w:val="0"/>
                <w:numId w:val="26"/>
              </w:numPr>
              <w:tabs>
                <w:tab w:val="left" w:pos="720"/>
              </w:tabs>
              <w:rPr>
                <w:sz w:val="26"/>
                <w:szCs w:val="26"/>
                <w:lang w:val="en-US"/>
              </w:rPr>
            </w:pPr>
            <w:r>
              <w:rPr>
                <w:sz w:val="26"/>
                <w:szCs w:val="26"/>
                <w:lang w:val="en-US"/>
              </w:rPr>
              <w:t>Làm báo cáo</w:t>
            </w:r>
          </w:p>
          <w:p w14:paraId="1F985C3B" w14:textId="5BF95EE7" w:rsidR="00292CC4" w:rsidRPr="00292CC4" w:rsidRDefault="00292CC4">
            <w:pPr>
              <w:pStyle w:val="ListParagraph"/>
              <w:numPr>
                <w:ilvl w:val="0"/>
                <w:numId w:val="26"/>
              </w:numPr>
              <w:tabs>
                <w:tab w:val="left" w:pos="720"/>
              </w:tabs>
              <w:rPr>
                <w:sz w:val="26"/>
                <w:szCs w:val="26"/>
                <w:lang w:val="en-US"/>
              </w:rPr>
            </w:pPr>
            <w:r>
              <w:rPr>
                <w:sz w:val="26"/>
                <w:szCs w:val="26"/>
                <w:lang w:val="en-US"/>
              </w:rPr>
              <w:t>Thuyết trình</w:t>
            </w:r>
          </w:p>
        </w:tc>
      </w:tr>
    </w:tbl>
    <w:p w14:paraId="65234682" w14:textId="77777777" w:rsidR="00DF5C50" w:rsidRPr="00DF5C50" w:rsidRDefault="00DF5C50" w:rsidP="00DF5C50">
      <w:pPr>
        <w:tabs>
          <w:tab w:val="left" w:pos="720"/>
        </w:tabs>
        <w:rPr>
          <w:sz w:val="26"/>
          <w:szCs w:val="26"/>
          <w:lang w:val="en-US"/>
        </w:rPr>
      </w:pPr>
    </w:p>
    <w:p w14:paraId="49A207AD" w14:textId="00A38001" w:rsidR="00A64564" w:rsidRDefault="00DF5C50">
      <w:pPr>
        <w:pStyle w:val="ListParagraph"/>
        <w:numPr>
          <w:ilvl w:val="0"/>
          <w:numId w:val="9"/>
        </w:numPr>
        <w:tabs>
          <w:tab w:val="left" w:pos="720"/>
        </w:tabs>
        <w:outlineLvl w:val="1"/>
        <w:rPr>
          <w:b/>
          <w:bCs/>
          <w:sz w:val="26"/>
          <w:szCs w:val="26"/>
          <w:lang w:val="en-US"/>
        </w:rPr>
      </w:pPr>
      <w:bookmarkStart w:id="27" w:name="_Toc215043322"/>
      <w:r w:rsidRPr="00DF5C50">
        <w:rPr>
          <w:b/>
          <w:bCs/>
          <w:sz w:val="26"/>
          <w:szCs w:val="26"/>
          <w:lang w:val="en-US"/>
        </w:rPr>
        <w:t>Kế hoạch triển khai</w:t>
      </w:r>
      <w:bookmarkEnd w:id="27"/>
    </w:p>
    <w:p w14:paraId="7157FC80" w14:textId="77777777" w:rsidR="00444054" w:rsidRDefault="00444054" w:rsidP="00444054">
      <w:pPr>
        <w:tabs>
          <w:tab w:val="left" w:pos="720"/>
        </w:tabs>
        <w:rPr>
          <w:b/>
          <w:bCs/>
          <w:sz w:val="26"/>
          <w:szCs w:val="26"/>
          <w:lang w:val="en-US"/>
        </w:rPr>
      </w:pPr>
    </w:p>
    <w:tbl>
      <w:tblPr>
        <w:tblStyle w:val="TableGrid"/>
        <w:tblW w:w="0" w:type="auto"/>
        <w:tblLook w:val="04A0" w:firstRow="1" w:lastRow="0" w:firstColumn="1" w:lastColumn="0" w:noHBand="0" w:noVBand="1"/>
      </w:tblPr>
      <w:tblGrid>
        <w:gridCol w:w="1869"/>
        <w:gridCol w:w="4151"/>
        <w:gridCol w:w="3010"/>
      </w:tblGrid>
      <w:tr w:rsidR="00444054" w14:paraId="25108901" w14:textId="77777777" w:rsidTr="00292CC4">
        <w:trPr>
          <w:trHeight w:val="487"/>
        </w:trPr>
        <w:tc>
          <w:tcPr>
            <w:tcW w:w="1908" w:type="dxa"/>
            <w:shd w:val="clear" w:color="auto" w:fill="C6D9F1" w:themeFill="text2" w:themeFillTint="33"/>
            <w:vAlign w:val="center"/>
          </w:tcPr>
          <w:p w14:paraId="08EA0968" w14:textId="49FB60AE" w:rsidR="00444054" w:rsidRDefault="00444054" w:rsidP="00444054">
            <w:pPr>
              <w:tabs>
                <w:tab w:val="left" w:pos="720"/>
              </w:tabs>
              <w:jc w:val="center"/>
              <w:rPr>
                <w:b/>
                <w:bCs/>
                <w:sz w:val="26"/>
                <w:szCs w:val="26"/>
                <w:lang w:val="en-US"/>
              </w:rPr>
            </w:pPr>
            <w:r>
              <w:rPr>
                <w:b/>
                <w:bCs/>
                <w:sz w:val="26"/>
                <w:szCs w:val="26"/>
                <w:lang w:val="en-US"/>
              </w:rPr>
              <w:t>Tuần</w:t>
            </w:r>
          </w:p>
        </w:tc>
        <w:tc>
          <w:tcPr>
            <w:tcW w:w="4262" w:type="dxa"/>
            <w:shd w:val="clear" w:color="auto" w:fill="C6D9F1" w:themeFill="text2" w:themeFillTint="33"/>
            <w:vAlign w:val="center"/>
          </w:tcPr>
          <w:p w14:paraId="15778891" w14:textId="7926130C" w:rsidR="00444054" w:rsidRDefault="00444054" w:rsidP="00444054">
            <w:pPr>
              <w:tabs>
                <w:tab w:val="left" w:pos="720"/>
              </w:tabs>
              <w:jc w:val="center"/>
              <w:rPr>
                <w:b/>
                <w:bCs/>
                <w:sz w:val="26"/>
                <w:szCs w:val="26"/>
                <w:lang w:val="en-US"/>
              </w:rPr>
            </w:pPr>
            <w:r>
              <w:rPr>
                <w:b/>
                <w:bCs/>
                <w:sz w:val="26"/>
                <w:szCs w:val="26"/>
                <w:lang w:val="en-US"/>
              </w:rPr>
              <w:t>Nội dung chính</w:t>
            </w:r>
          </w:p>
        </w:tc>
        <w:tc>
          <w:tcPr>
            <w:tcW w:w="3086" w:type="dxa"/>
            <w:shd w:val="clear" w:color="auto" w:fill="C6D9F1" w:themeFill="text2" w:themeFillTint="33"/>
            <w:vAlign w:val="center"/>
          </w:tcPr>
          <w:p w14:paraId="25BED57B" w14:textId="35CFC42E" w:rsidR="00444054" w:rsidRDefault="00444054" w:rsidP="00444054">
            <w:pPr>
              <w:tabs>
                <w:tab w:val="left" w:pos="720"/>
              </w:tabs>
              <w:jc w:val="center"/>
              <w:rPr>
                <w:b/>
                <w:bCs/>
                <w:sz w:val="26"/>
                <w:szCs w:val="26"/>
                <w:lang w:val="en-US"/>
              </w:rPr>
            </w:pPr>
            <w:r>
              <w:rPr>
                <w:b/>
                <w:bCs/>
                <w:sz w:val="26"/>
                <w:szCs w:val="26"/>
                <w:lang w:val="en-US"/>
              </w:rPr>
              <w:t>Kết quả dự kiên</w:t>
            </w:r>
          </w:p>
        </w:tc>
      </w:tr>
      <w:tr w:rsidR="00D77926" w14:paraId="6DC7CAC3" w14:textId="77777777" w:rsidTr="00292CC4">
        <w:trPr>
          <w:trHeight w:val="487"/>
        </w:trPr>
        <w:tc>
          <w:tcPr>
            <w:tcW w:w="1908" w:type="dxa"/>
            <w:shd w:val="clear" w:color="auto" w:fill="FFFFFF" w:themeFill="background1"/>
            <w:vAlign w:val="center"/>
          </w:tcPr>
          <w:p w14:paraId="5B56AA66" w14:textId="77777777" w:rsidR="00D77926" w:rsidRDefault="00292CC4" w:rsidP="00444054">
            <w:pPr>
              <w:tabs>
                <w:tab w:val="left" w:pos="720"/>
              </w:tabs>
              <w:jc w:val="center"/>
              <w:rPr>
                <w:sz w:val="26"/>
                <w:szCs w:val="26"/>
                <w:lang w:val="en-US"/>
              </w:rPr>
            </w:pPr>
            <w:r>
              <w:rPr>
                <w:sz w:val="26"/>
                <w:szCs w:val="26"/>
                <w:lang w:val="en-US"/>
              </w:rPr>
              <w:t>Tuần 1</w:t>
            </w:r>
          </w:p>
          <w:p w14:paraId="43B99F4B" w14:textId="4401B526" w:rsidR="00292CC4" w:rsidRPr="00292CC4" w:rsidRDefault="00292CC4" w:rsidP="00444054">
            <w:pPr>
              <w:tabs>
                <w:tab w:val="left" w:pos="720"/>
              </w:tabs>
              <w:jc w:val="center"/>
              <w:rPr>
                <w:sz w:val="26"/>
                <w:szCs w:val="26"/>
                <w:lang w:val="en-US"/>
              </w:rPr>
            </w:pPr>
            <w:r>
              <w:rPr>
                <w:sz w:val="26"/>
                <w:szCs w:val="26"/>
                <w:lang w:val="en-US"/>
              </w:rPr>
              <w:t>(17/09 – 23/09)</w:t>
            </w:r>
          </w:p>
        </w:tc>
        <w:tc>
          <w:tcPr>
            <w:tcW w:w="4262" w:type="dxa"/>
            <w:shd w:val="clear" w:color="auto" w:fill="FFFFFF" w:themeFill="background1"/>
            <w:vAlign w:val="center"/>
          </w:tcPr>
          <w:p w14:paraId="69ECA7F0" w14:textId="77777777" w:rsidR="00292CC4" w:rsidRPr="00292CC4" w:rsidRDefault="00292CC4" w:rsidP="00292CC4">
            <w:pPr>
              <w:tabs>
                <w:tab w:val="left" w:pos="720"/>
              </w:tabs>
              <w:rPr>
                <w:sz w:val="26"/>
                <w:szCs w:val="26"/>
                <w:lang w:val="en-US"/>
              </w:rPr>
            </w:pPr>
            <w:r w:rsidRPr="00292CC4">
              <w:rPr>
                <w:sz w:val="26"/>
                <w:szCs w:val="26"/>
                <w:lang w:val="en-US"/>
              </w:rPr>
              <w:t xml:space="preserve">- Xác định đề tài, mục tiêu, phạm vi </w:t>
            </w:r>
          </w:p>
          <w:p w14:paraId="36F37FD9" w14:textId="77777777" w:rsidR="00292CC4" w:rsidRPr="00292CC4" w:rsidRDefault="00292CC4" w:rsidP="00292CC4">
            <w:pPr>
              <w:tabs>
                <w:tab w:val="left" w:pos="720"/>
              </w:tabs>
              <w:rPr>
                <w:sz w:val="26"/>
                <w:szCs w:val="26"/>
                <w:lang w:val="en-US"/>
              </w:rPr>
            </w:pPr>
            <w:r w:rsidRPr="00292CC4">
              <w:rPr>
                <w:sz w:val="26"/>
                <w:szCs w:val="26"/>
                <w:lang w:val="en-US"/>
              </w:rPr>
              <w:t>hệ thống.</w:t>
            </w:r>
          </w:p>
          <w:p w14:paraId="367C839F" w14:textId="77777777" w:rsidR="00292CC4" w:rsidRPr="00292CC4" w:rsidRDefault="00292CC4" w:rsidP="00292CC4">
            <w:pPr>
              <w:tabs>
                <w:tab w:val="left" w:pos="720"/>
              </w:tabs>
              <w:rPr>
                <w:sz w:val="26"/>
                <w:szCs w:val="26"/>
                <w:lang w:val="en-US"/>
              </w:rPr>
            </w:pPr>
            <w:r w:rsidRPr="00292CC4">
              <w:rPr>
                <w:sz w:val="26"/>
                <w:szCs w:val="26"/>
                <w:lang w:val="en-US"/>
              </w:rPr>
              <w:t>- Phân công nhiệm vụ trong nhóm.</w:t>
            </w:r>
          </w:p>
          <w:p w14:paraId="61D231CB" w14:textId="77777777" w:rsidR="00292CC4" w:rsidRPr="00292CC4" w:rsidRDefault="00292CC4" w:rsidP="00292CC4">
            <w:pPr>
              <w:tabs>
                <w:tab w:val="left" w:pos="720"/>
              </w:tabs>
              <w:rPr>
                <w:sz w:val="26"/>
                <w:szCs w:val="26"/>
                <w:lang w:val="en-US"/>
              </w:rPr>
            </w:pPr>
            <w:r w:rsidRPr="00292CC4">
              <w:rPr>
                <w:sz w:val="26"/>
                <w:szCs w:val="26"/>
                <w:lang w:val="en-US"/>
              </w:rPr>
              <w:t xml:space="preserve">- Tìm hiểu các thành phần phần cứng </w:t>
            </w:r>
          </w:p>
          <w:p w14:paraId="57CD1A14" w14:textId="77777777" w:rsidR="00292CC4" w:rsidRPr="00292CC4" w:rsidRDefault="00292CC4" w:rsidP="00292CC4">
            <w:pPr>
              <w:tabs>
                <w:tab w:val="left" w:pos="720"/>
              </w:tabs>
              <w:rPr>
                <w:sz w:val="26"/>
                <w:szCs w:val="26"/>
                <w:lang w:val="en-US"/>
              </w:rPr>
            </w:pPr>
            <w:r w:rsidRPr="00292CC4">
              <w:rPr>
                <w:sz w:val="26"/>
                <w:szCs w:val="26"/>
                <w:lang w:val="en-US"/>
              </w:rPr>
              <w:t xml:space="preserve">(ESP32, cảm biến DHT22, BME280, </w:t>
            </w:r>
          </w:p>
          <w:p w14:paraId="4320E600" w14:textId="726E493B" w:rsidR="00D77926" w:rsidRPr="00292CC4" w:rsidRDefault="00292CC4" w:rsidP="00292CC4">
            <w:pPr>
              <w:tabs>
                <w:tab w:val="left" w:pos="720"/>
              </w:tabs>
              <w:rPr>
                <w:b/>
                <w:bCs/>
                <w:sz w:val="26"/>
                <w:szCs w:val="26"/>
                <w:lang w:val="en-US"/>
              </w:rPr>
            </w:pPr>
            <w:r w:rsidRPr="00292CC4">
              <w:rPr>
                <w:sz w:val="26"/>
                <w:szCs w:val="26"/>
                <w:lang w:val="en-US"/>
              </w:rPr>
              <w:t>Soil Sensor, bơm nước).</w:t>
            </w:r>
          </w:p>
        </w:tc>
        <w:tc>
          <w:tcPr>
            <w:tcW w:w="3086" w:type="dxa"/>
            <w:shd w:val="clear" w:color="auto" w:fill="FFFFFF" w:themeFill="background1"/>
            <w:vAlign w:val="center"/>
          </w:tcPr>
          <w:p w14:paraId="60245B19" w14:textId="29C4F5AD" w:rsidR="00D77926" w:rsidRPr="00292CC4" w:rsidRDefault="00292CC4" w:rsidP="00292CC4">
            <w:pPr>
              <w:tabs>
                <w:tab w:val="left" w:pos="720"/>
              </w:tabs>
              <w:rPr>
                <w:sz w:val="26"/>
                <w:szCs w:val="26"/>
                <w:lang w:val="en-US"/>
              </w:rPr>
            </w:pPr>
            <w:r w:rsidRPr="00292CC4">
              <w:rPr>
                <w:sz w:val="26"/>
                <w:szCs w:val="26"/>
                <w:lang w:val="en-US"/>
              </w:rPr>
              <w:t>Hoàn thiện đề cương ý tưởng, chọn mô hình cảm biến và bơm</w:t>
            </w:r>
          </w:p>
        </w:tc>
      </w:tr>
      <w:tr w:rsidR="00D77926" w14:paraId="7B3B0C0D" w14:textId="77777777" w:rsidTr="00292CC4">
        <w:trPr>
          <w:trHeight w:val="487"/>
        </w:trPr>
        <w:tc>
          <w:tcPr>
            <w:tcW w:w="1908" w:type="dxa"/>
            <w:shd w:val="clear" w:color="auto" w:fill="FFFFFF" w:themeFill="background1"/>
            <w:vAlign w:val="center"/>
          </w:tcPr>
          <w:p w14:paraId="05F7C88E" w14:textId="77777777" w:rsidR="00D77926" w:rsidRDefault="00292CC4" w:rsidP="00444054">
            <w:pPr>
              <w:tabs>
                <w:tab w:val="left" w:pos="720"/>
              </w:tabs>
              <w:jc w:val="center"/>
              <w:rPr>
                <w:sz w:val="26"/>
                <w:szCs w:val="26"/>
                <w:lang w:val="en-US"/>
              </w:rPr>
            </w:pPr>
            <w:r>
              <w:rPr>
                <w:sz w:val="26"/>
                <w:szCs w:val="26"/>
                <w:lang w:val="en-US"/>
              </w:rPr>
              <w:t>Tuần 2</w:t>
            </w:r>
          </w:p>
          <w:p w14:paraId="0CB7C88D" w14:textId="07E28565" w:rsidR="00292CC4" w:rsidRPr="00292CC4" w:rsidRDefault="00292CC4" w:rsidP="00444054">
            <w:pPr>
              <w:tabs>
                <w:tab w:val="left" w:pos="720"/>
              </w:tabs>
              <w:jc w:val="center"/>
              <w:rPr>
                <w:sz w:val="26"/>
                <w:szCs w:val="26"/>
                <w:lang w:val="en-US"/>
              </w:rPr>
            </w:pPr>
            <w:r>
              <w:rPr>
                <w:sz w:val="26"/>
                <w:szCs w:val="26"/>
                <w:lang w:val="en-US"/>
              </w:rPr>
              <w:t>(24/09 – 01/10)</w:t>
            </w:r>
          </w:p>
        </w:tc>
        <w:tc>
          <w:tcPr>
            <w:tcW w:w="4262" w:type="dxa"/>
            <w:shd w:val="clear" w:color="auto" w:fill="FFFFFF" w:themeFill="background1"/>
            <w:vAlign w:val="center"/>
          </w:tcPr>
          <w:p w14:paraId="3D2DDC68" w14:textId="77777777" w:rsidR="00292CC4" w:rsidRPr="00292CC4" w:rsidRDefault="00292CC4" w:rsidP="00292CC4">
            <w:pPr>
              <w:tabs>
                <w:tab w:val="left" w:pos="720"/>
              </w:tabs>
              <w:rPr>
                <w:sz w:val="26"/>
                <w:szCs w:val="26"/>
                <w:lang w:val="en-US"/>
              </w:rPr>
            </w:pPr>
            <w:r w:rsidRPr="00292CC4">
              <w:rPr>
                <w:sz w:val="26"/>
                <w:szCs w:val="26"/>
                <w:lang w:val="en-US"/>
              </w:rPr>
              <w:t xml:space="preserve">- Nghiên cứu nguyên lý hoạt động </w:t>
            </w:r>
          </w:p>
          <w:p w14:paraId="236D4931" w14:textId="77777777" w:rsidR="00292CC4" w:rsidRPr="00292CC4" w:rsidRDefault="00292CC4" w:rsidP="00292CC4">
            <w:pPr>
              <w:tabs>
                <w:tab w:val="left" w:pos="720"/>
              </w:tabs>
              <w:rPr>
                <w:sz w:val="26"/>
                <w:szCs w:val="26"/>
                <w:lang w:val="en-US"/>
              </w:rPr>
            </w:pPr>
            <w:r w:rsidRPr="00292CC4">
              <w:rPr>
                <w:sz w:val="26"/>
                <w:szCs w:val="26"/>
                <w:lang w:val="en-US"/>
              </w:rPr>
              <w:t>các cảm biến.</w:t>
            </w:r>
          </w:p>
          <w:p w14:paraId="329D9440" w14:textId="77777777" w:rsidR="00292CC4" w:rsidRPr="00292CC4" w:rsidRDefault="00292CC4" w:rsidP="00292CC4">
            <w:pPr>
              <w:tabs>
                <w:tab w:val="left" w:pos="720"/>
              </w:tabs>
              <w:rPr>
                <w:sz w:val="26"/>
                <w:szCs w:val="26"/>
                <w:lang w:val="en-US"/>
              </w:rPr>
            </w:pPr>
            <w:r w:rsidRPr="00292CC4">
              <w:rPr>
                <w:sz w:val="26"/>
                <w:szCs w:val="26"/>
                <w:lang w:val="en-US"/>
              </w:rPr>
              <w:t xml:space="preserve">- Lập sơ đồ nguyên lý và sơ đồ kết </w:t>
            </w:r>
          </w:p>
          <w:p w14:paraId="624D1E9C" w14:textId="77777777" w:rsidR="00292CC4" w:rsidRPr="00292CC4" w:rsidRDefault="00292CC4" w:rsidP="00292CC4">
            <w:pPr>
              <w:tabs>
                <w:tab w:val="left" w:pos="720"/>
              </w:tabs>
              <w:rPr>
                <w:sz w:val="26"/>
                <w:szCs w:val="26"/>
                <w:lang w:val="en-US"/>
              </w:rPr>
            </w:pPr>
            <w:r w:rsidRPr="00292CC4">
              <w:rPr>
                <w:sz w:val="26"/>
                <w:szCs w:val="26"/>
                <w:lang w:val="en-US"/>
              </w:rPr>
              <w:t>nối phần cứng.</w:t>
            </w:r>
          </w:p>
          <w:p w14:paraId="439C2BD3" w14:textId="77777777" w:rsidR="00292CC4" w:rsidRPr="00292CC4" w:rsidRDefault="00292CC4" w:rsidP="00292CC4">
            <w:pPr>
              <w:tabs>
                <w:tab w:val="left" w:pos="720"/>
              </w:tabs>
              <w:rPr>
                <w:sz w:val="26"/>
                <w:szCs w:val="26"/>
                <w:lang w:val="en-US"/>
              </w:rPr>
            </w:pPr>
            <w:r w:rsidRPr="00292CC4">
              <w:rPr>
                <w:sz w:val="26"/>
                <w:szCs w:val="26"/>
                <w:lang w:val="en-US"/>
              </w:rPr>
              <w:t xml:space="preserve">- Chuẩn bị linh kiện, kiểm tra mạch </w:t>
            </w:r>
          </w:p>
          <w:p w14:paraId="019592E2" w14:textId="594A1FBB" w:rsidR="00D77926" w:rsidRDefault="00292CC4" w:rsidP="00292CC4">
            <w:pPr>
              <w:tabs>
                <w:tab w:val="left" w:pos="720"/>
              </w:tabs>
              <w:rPr>
                <w:b/>
                <w:bCs/>
                <w:sz w:val="26"/>
                <w:szCs w:val="26"/>
                <w:lang w:val="en-US"/>
              </w:rPr>
            </w:pPr>
            <w:r w:rsidRPr="00292CC4">
              <w:rPr>
                <w:sz w:val="26"/>
                <w:szCs w:val="26"/>
                <w:lang w:val="en-US"/>
              </w:rPr>
              <w:t>cơ bản</w:t>
            </w:r>
          </w:p>
        </w:tc>
        <w:tc>
          <w:tcPr>
            <w:tcW w:w="3086" w:type="dxa"/>
            <w:shd w:val="clear" w:color="auto" w:fill="FFFFFF" w:themeFill="background1"/>
            <w:vAlign w:val="center"/>
          </w:tcPr>
          <w:p w14:paraId="62308A6B" w14:textId="135FDD4A" w:rsidR="00D77926" w:rsidRPr="00292CC4" w:rsidRDefault="00292CC4" w:rsidP="00292CC4">
            <w:pPr>
              <w:tabs>
                <w:tab w:val="left" w:pos="720"/>
              </w:tabs>
              <w:rPr>
                <w:sz w:val="26"/>
                <w:szCs w:val="26"/>
                <w:lang w:val="en-US"/>
              </w:rPr>
            </w:pPr>
            <w:r w:rsidRPr="00292CC4">
              <w:rPr>
                <w:sz w:val="26"/>
                <w:szCs w:val="26"/>
                <w:lang w:val="en-US"/>
              </w:rPr>
              <w:t>Sơ đồ kết nối ESP32 với cảm biến và bơm hoạt động ổn định.</w:t>
            </w:r>
          </w:p>
        </w:tc>
      </w:tr>
      <w:tr w:rsidR="00292CC4" w14:paraId="746622A7" w14:textId="77777777" w:rsidTr="00292CC4">
        <w:trPr>
          <w:trHeight w:val="487"/>
        </w:trPr>
        <w:tc>
          <w:tcPr>
            <w:tcW w:w="1908" w:type="dxa"/>
            <w:shd w:val="clear" w:color="auto" w:fill="FFFFFF" w:themeFill="background1"/>
            <w:vAlign w:val="center"/>
          </w:tcPr>
          <w:p w14:paraId="3C7566F8" w14:textId="77777777" w:rsidR="00292CC4" w:rsidRDefault="00292CC4" w:rsidP="00444054">
            <w:pPr>
              <w:tabs>
                <w:tab w:val="left" w:pos="720"/>
              </w:tabs>
              <w:jc w:val="center"/>
              <w:rPr>
                <w:sz w:val="26"/>
                <w:szCs w:val="26"/>
                <w:lang w:val="en-US"/>
              </w:rPr>
            </w:pPr>
            <w:r>
              <w:rPr>
                <w:sz w:val="26"/>
                <w:szCs w:val="26"/>
                <w:lang w:val="en-US"/>
              </w:rPr>
              <w:t>Tuần 3</w:t>
            </w:r>
          </w:p>
          <w:p w14:paraId="44430FD3" w14:textId="6B9CE240" w:rsidR="00292CC4" w:rsidRDefault="00292CC4" w:rsidP="00444054">
            <w:pPr>
              <w:tabs>
                <w:tab w:val="left" w:pos="720"/>
              </w:tabs>
              <w:jc w:val="center"/>
              <w:rPr>
                <w:sz w:val="26"/>
                <w:szCs w:val="26"/>
                <w:lang w:val="en-US"/>
              </w:rPr>
            </w:pPr>
            <w:r>
              <w:rPr>
                <w:sz w:val="26"/>
                <w:szCs w:val="26"/>
                <w:lang w:val="en-US"/>
              </w:rPr>
              <w:t>(30/09 – 06/10)</w:t>
            </w:r>
          </w:p>
        </w:tc>
        <w:tc>
          <w:tcPr>
            <w:tcW w:w="4262" w:type="dxa"/>
            <w:shd w:val="clear" w:color="auto" w:fill="FFFFFF" w:themeFill="background1"/>
            <w:vAlign w:val="center"/>
          </w:tcPr>
          <w:p w14:paraId="4E6ADFFC" w14:textId="77777777" w:rsidR="00292CC4" w:rsidRPr="00292CC4" w:rsidRDefault="00292CC4" w:rsidP="00292CC4">
            <w:pPr>
              <w:tabs>
                <w:tab w:val="left" w:pos="720"/>
              </w:tabs>
              <w:rPr>
                <w:sz w:val="26"/>
                <w:szCs w:val="26"/>
                <w:lang w:val="en-US"/>
              </w:rPr>
            </w:pPr>
            <w:r w:rsidRPr="00292CC4">
              <w:rPr>
                <w:sz w:val="26"/>
                <w:szCs w:val="26"/>
                <w:lang w:val="en-US"/>
              </w:rPr>
              <w:t>- Viết chương trình ESP32 đọc dữ</w:t>
            </w:r>
          </w:p>
          <w:p w14:paraId="751F937F" w14:textId="77777777" w:rsidR="00292CC4" w:rsidRPr="00292CC4" w:rsidRDefault="00292CC4" w:rsidP="00292CC4">
            <w:pPr>
              <w:tabs>
                <w:tab w:val="left" w:pos="720"/>
              </w:tabs>
              <w:rPr>
                <w:sz w:val="26"/>
                <w:szCs w:val="26"/>
                <w:lang w:val="en-US"/>
              </w:rPr>
            </w:pPr>
            <w:r w:rsidRPr="00292CC4">
              <w:rPr>
                <w:sz w:val="26"/>
                <w:szCs w:val="26"/>
                <w:lang w:val="en-US"/>
              </w:rPr>
              <w:t>liệu cảm biến</w:t>
            </w:r>
          </w:p>
          <w:p w14:paraId="576A5DE1" w14:textId="77777777" w:rsidR="00292CC4" w:rsidRPr="00292CC4" w:rsidRDefault="00292CC4" w:rsidP="00292CC4">
            <w:pPr>
              <w:tabs>
                <w:tab w:val="left" w:pos="720"/>
              </w:tabs>
              <w:rPr>
                <w:sz w:val="26"/>
                <w:szCs w:val="26"/>
                <w:lang w:val="en-US"/>
              </w:rPr>
            </w:pPr>
            <w:r w:rsidRPr="00292CC4">
              <w:rPr>
                <w:sz w:val="26"/>
                <w:szCs w:val="26"/>
                <w:lang w:val="en-US"/>
              </w:rPr>
              <w:lastRenderedPageBreak/>
              <w:t xml:space="preserve">- Gửi dữ liệu qua Serial / Wi-Fi đến </w:t>
            </w:r>
          </w:p>
          <w:p w14:paraId="26A06C90" w14:textId="77777777" w:rsidR="00292CC4" w:rsidRPr="00292CC4" w:rsidRDefault="00292CC4" w:rsidP="00292CC4">
            <w:pPr>
              <w:tabs>
                <w:tab w:val="left" w:pos="720"/>
              </w:tabs>
              <w:rPr>
                <w:sz w:val="26"/>
                <w:szCs w:val="26"/>
                <w:lang w:val="en-US"/>
              </w:rPr>
            </w:pPr>
            <w:r w:rsidRPr="00292CC4">
              <w:rPr>
                <w:sz w:val="26"/>
                <w:szCs w:val="26"/>
                <w:lang w:val="en-US"/>
              </w:rPr>
              <w:t>server thử nghiệm</w:t>
            </w:r>
          </w:p>
          <w:p w14:paraId="5BC2F7EE" w14:textId="73719265" w:rsidR="00292CC4" w:rsidRPr="00292CC4" w:rsidRDefault="00292CC4" w:rsidP="00292CC4">
            <w:pPr>
              <w:tabs>
                <w:tab w:val="left" w:pos="720"/>
              </w:tabs>
              <w:rPr>
                <w:sz w:val="26"/>
                <w:szCs w:val="26"/>
                <w:lang w:val="en-US"/>
              </w:rPr>
            </w:pPr>
            <w:r w:rsidRPr="00292CC4">
              <w:rPr>
                <w:sz w:val="26"/>
                <w:szCs w:val="26"/>
                <w:lang w:val="en-US"/>
              </w:rPr>
              <w:t>- Kiểm tra tín hiệu từ cảm biến</w:t>
            </w:r>
          </w:p>
        </w:tc>
        <w:tc>
          <w:tcPr>
            <w:tcW w:w="3086" w:type="dxa"/>
            <w:shd w:val="clear" w:color="auto" w:fill="FFFFFF" w:themeFill="background1"/>
            <w:vAlign w:val="center"/>
          </w:tcPr>
          <w:p w14:paraId="61AE3CFA" w14:textId="0283BAE5" w:rsidR="00292CC4" w:rsidRPr="00292CC4" w:rsidRDefault="00292CC4" w:rsidP="00292CC4">
            <w:pPr>
              <w:tabs>
                <w:tab w:val="left" w:pos="720"/>
              </w:tabs>
              <w:rPr>
                <w:sz w:val="26"/>
                <w:szCs w:val="26"/>
                <w:lang w:val="en-US"/>
              </w:rPr>
            </w:pPr>
            <w:r w:rsidRPr="00292CC4">
              <w:rPr>
                <w:sz w:val="26"/>
                <w:szCs w:val="26"/>
                <w:lang w:val="en-US"/>
              </w:rPr>
              <w:lastRenderedPageBreak/>
              <w:t xml:space="preserve">ESP32 đọc và gửi được dữ liệu nhiệt độ, độ ẩm, độ </w:t>
            </w:r>
            <w:r w:rsidRPr="00292CC4">
              <w:rPr>
                <w:sz w:val="26"/>
                <w:szCs w:val="26"/>
                <w:lang w:val="en-US"/>
              </w:rPr>
              <w:lastRenderedPageBreak/>
              <w:t>ẩm đất.</w:t>
            </w:r>
          </w:p>
        </w:tc>
      </w:tr>
      <w:tr w:rsidR="00292CC4" w14:paraId="4A08CEFF" w14:textId="77777777" w:rsidTr="00292CC4">
        <w:trPr>
          <w:trHeight w:val="487"/>
        </w:trPr>
        <w:tc>
          <w:tcPr>
            <w:tcW w:w="1908" w:type="dxa"/>
            <w:shd w:val="clear" w:color="auto" w:fill="FFFFFF" w:themeFill="background1"/>
            <w:vAlign w:val="center"/>
          </w:tcPr>
          <w:p w14:paraId="051D77B8" w14:textId="77777777" w:rsidR="00292CC4" w:rsidRDefault="00292CC4" w:rsidP="00444054">
            <w:pPr>
              <w:tabs>
                <w:tab w:val="left" w:pos="720"/>
              </w:tabs>
              <w:jc w:val="center"/>
              <w:rPr>
                <w:sz w:val="26"/>
                <w:szCs w:val="26"/>
                <w:lang w:val="en-US"/>
              </w:rPr>
            </w:pPr>
            <w:r>
              <w:rPr>
                <w:sz w:val="26"/>
                <w:szCs w:val="26"/>
                <w:lang w:val="en-US"/>
              </w:rPr>
              <w:lastRenderedPageBreak/>
              <w:t>Tuần 4</w:t>
            </w:r>
          </w:p>
          <w:p w14:paraId="15948AF4" w14:textId="09A656D9" w:rsidR="00292CC4" w:rsidRDefault="00292CC4" w:rsidP="00444054">
            <w:pPr>
              <w:tabs>
                <w:tab w:val="left" w:pos="720"/>
              </w:tabs>
              <w:jc w:val="center"/>
              <w:rPr>
                <w:sz w:val="26"/>
                <w:szCs w:val="26"/>
                <w:lang w:val="en-US"/>
              </w:rPr>
            </w:pPr>
            <w:r>
              <w:rPr>
                <w:sz w:val="26"/>
                <w:szCs w:val="26"/>
                <w:lang w:val="en-US"/>
              </w:rPr>
              <w:t>(07/10 – 13/10)</w:t>
            </w:r>
          </w:p>
        </w:tc>
        <w:tc>
          <w:tcPr>
            <w:tcW w:w="4262" w:type="dxa"/>
            <w:shd w:val="clear" w:color="auto" w:fill="FFFFFF" w:themeFill="background1"/>
            <w:vAlign w:val="center"/>
          </w:tcPr>
          <w:p w14:paraId="3D949CB4" w14:textId="77777777" w:rsidR="00292CC4" w:rsidRPr="00292CC4" w:rsidRDefault="00292CC4" w:rsidP="00292CC4">
            <w:pPr>
              <w:tabs>
                <w:tab w:val="left" w:pos="720"/>
              </w:tabs>
              <w:rPr>
                <w:sz w:val="26"/>
                <w:szCs w:val="26"/>
                <w:lang w:val="en-US"/>
              </w:rPr>
            </w:pPr>
            <w:r w:rsidRPr="00292CC4">
              <w:rPr>
                <w:sz w:val="26"/>
                <w:szCs w:val="26"/>
                <w:lang w:val="en-US"/>
              </w:rPr>
              <w:t xml:space="preserve">- Xây dựng backend (NodeJS + </w:t>
            </w:r>
          </w:p>
          <w:p w14:paraId="094C738B" w14:textId="77777777" w:rsidR="00292CC4" w:rsidRPr="00292CC4" w:rsidRDefault="00292CC4" w:rsidP="00292CC4">
            <w:pPr>
              <w:tabs>
                <w:tab w:val="left" w:pos="720"/>
              </w:tabs>
              <w:rPr>
                <w:sz w:val="26"/>
                <w:szCs w:val="26"/>
                <w:lang w:val="en-US"/>
              </w:rPr>
            </w:pPr>
            <w:r w:rsidRPr="00292CC4">
              <w:rPr>
                <w:sz w:val="26"/>
                <w:szCs w:val="26"/>
                <w:lang w:val="en-US"/>
              </w:rPr>
              <w:t>ExpressJS)</w:t>
            </w:r>
          </w:p>
          <w:p w14:paraId="54F96048" w14:textId="77777777" w:rsidR="00292CC4" w:rsidRPr="00292CC4" w:rsidRDefault="00292CC4" w:rsidP="00292CC4">
            <w:pPr>
              <w:tabs>
                <w:tab w:val="left" w:pos="720"/>
              </w:tabs>
              <w:rPr>
                <w:sz w:val="26"/>
                <w:szCs w:val="26"/>
                <w:lang w:val="en-US"/>
              </w:rPr>
            </w:pPr>
            <w:r w:rsidRPr="00292CC4">
              <w:rPr>
                <w:sz w:val="26"/>
                <w:szCs w:val="26"/>
                <w:lang w:val="en-US"/>
              </w:rPr>
              <w:t xml:space="preserve">- Thiết kế API nhận dữ liệu từ ESP32 </w:t>
            </w:r>
          </w:p>
          <w:p w14:paraId="7DEF7A40" w14:textId="77777777" w:rsidR="00292CC4" w:rsidRPr="00292CC4" w:rsidRDefault="00292CC4" w:rsidP="00292CC4">
            <w:pPr>
              <w:tabs>
                <w:tab w:val="left" w:pos="720"/>
              </w:tabs>
              <w:rPr>
                <w:sz w:val="26"/>
                <w:szCs w:val="26"/>
                <w:lang w:val="en-US"/>
              </w:rPr>
            </w:pPr>
            <w:r w:rsidRPr="00292CC4">
              <w:rPr>
                <w:sz w:val="26"/>
                <w:szCs w:val="26"/>
                <w:lang w:val="en-US"/>
              </w:rPr>
              <w:t>và lưu MongoDB</w:t>
            </w:r>
          </w:p>
          <w:p w14:paraId="7EA37639" w14:textId="6731F01E" w:rsidR="00292CC4" w:rsidRPr="00292CC4" w:rsidRDefault="00292CC4" w:rsidP="00292CC4">
            <w:pPr>
              <w:tabs>
                <w:tab w:val="left" w:pos="720"/>
              </w:tabs>
              <w:rPr>
                <w:sz w:val="26"/>
                <w:szCs w:val="26"/>
                <w:lang w:val="en-US"/>
              </w:rPr>
            </w:pPr>
            <w:r w:rsidRPr="00292CC4">
              <w:rPr>
                <w:sz w:val="26"/>
                <w:szCs w:val="26"/>
                <w:lang w:val="en-US"/>
              </w:rPr>
              <w:t>- Kiểm thử API với dữ liệu mẫu</w:t>
            </w:r>
          </w:p>
        </w:tc>
        <w:tc>
          <w:tcPr>
            <w:tcW w:w="3086" w:type="dxa"/>
            <w:shd w:val="clear" w:color="auto" w:fill="FFFFFF" w:themeFill="background1"/>
            <w:vAlign w:val="center"/>
          </w:tcPr>
          <w:p w14:paraId="5FFB62C3" w14:textId="5457AB19" w:rsidR="00292CC4" w:rsidRPr="00292CC4" w:rsidRDefault="00292CC4" w:rsidP="00292CC4">
            <w:pPr>
              <w:tabs>
                <w:tab w:val="left" w:pos="720"/>
              </w:tabs>
              <w:rPr>
                <w:sz w:val="26"/>
                <w:szCs w:val="26"/>
                <w:lang w:val="en-US"/>
              </w:rPr>
            </w:pPr>
            <w:r w:rsidRPr="00292CC4">
              <w:rPr>
                <w:sz w:val="26"/>
                <w:szCs w:val="26"/>
                <w:lang w:val="en-US"/>
              </w:rPr>
              <w:t>Backend hoạt động, lưu dữ liệu cảm biến thành công</w:t>
            </w:r>
          </w:p>
        </w:tc>
      </w:tr>
      <w:tr w:rsidR="00292CC4" w14:paraId="130A6C54" w14:textId="77777777" w:rsidTr="00292CC4">
        <w:trPr>
          <w:trHeight w:val="487"/>
        </w:trPr>
        <w:tc>
          <w:tcPr>
            <w:tcW w:w="1908" w:type="dxa"/>
            <w:shd w:val="clear" w:color="auto" w:fill="FFFFFF" w:themeFill="background1"/>
            <w:vAlign w:val="center"/>
          </w:tcPr>
          <w:p w14:paraId="0A9EB11F" w14:textId="77777777" w:rsidR="00292CC4" w:rsidRDefault="00292CC4" w:rsidP="00444054">
            <w:pPr>
              <w:tabs>
                <w:tab w:val="left" w:pos="720"/>
              </w:tabs>
              <w:jc w:val="center"/>
              <w:rPr>
                <w:sz w:val="26"/>
                <w:szCs w:val="26"/>
                <w:lang w:val="en-US"/>
              </w:rPr>
            </w:pPr>
            <w:r>
              <w:rPr>
                <w:sz w:val="26"/>
                <w:szCs w:val="26"/>
                <w:lang w:val="en-US"/>
              </w:rPr>
              <w:t>Tuần 5</w:t>
            </w:r>
          </w:p>
          <w:p w14:paraId="0B6C8940" w14:textId="4CE488F7" w:rsidR="00292CC4" w:rsidRDefault="00292CC4" w:rsidP="00444054">
            <w:pPr>
              <w:tabs>
                <w:tab w:val="left" w:pos="720"/>
              </w:tabs>
              <w:jc w:val="center"/>
              <w:rPr>
                <w:sz w:val="26"/>
                <w:szCs w:val="26"/>
                <w:lang w:val="en-US"/>
              </w:rPr>
            </w:pPr>
            <w:r>
              <w:rPr>
                <w:sz w:val="26"/>
                <w:szCs w:val="26"/>
                <w:lang w:val="en-US"/>
              </w:rPr>
              <w:t>(14/10 – 20/10)</w:t>
            </w:r>
          </w:p>
        </w:tc>
        <w:tc>
          <w:tcPr>
            <w:tcW w:w="4262" w:type="dxa"/>
            <w:shd w:val="clear" w:color="auto" w:fill="FFFFFF" w:themeFill="background1"/>
            <w:vAlign w:val="center"/>
          </w:tcPr>
          <w:p w14:paraId="0C674D23" w14:textId="77777777" w:rsidR="00292CC4" w:rsidRPr="00292CC4" w:rsidRDefault="00292CC4" w:rsidP="00292CC4">
            <w:pPr>
              <w:tabs>
                <w:tab w:val="left" w:pos="720"/>
              </w:tabs>
              <w:rPr>
                <w:sz w:val="26"/>
                <w:szCs w:val="26"/>
                <w:lang w:val="en-US"/>
              </w:rPr>
            </w:pPr>
            <w:r w:rsidRPr="00292CC4">
              <w:rPr>
                <w:sz w:val="26"/>
                <w:szCs w:val="26"/>
                <w:lang w:val="en-US"/>
              </w:rPr>
              <w:t>- Phát triển frontend (ReactJS)</w:t>
            </w:r>
          </w:p>
          <w:p w14:paraId="72070018" w14:textId="77777777" w:rsidR="00292CC4" w:rsidRPr="00292CC4" w:rsidRDefault="00292CC4" w:rsidP="00292CC4">
            <w:pPr>
              <w:tabs>
                <w:tab w:val="left" w:pos="720"/>
              </w:tabs>
              <w:rPr>
                <w:sz w:val="26"/>
                <w:szCs w:val="26"/>
                <w:lang w:val="en-US"/>
              </w:rPr>
            </w:pPr>
            <w:r w:rsidRPr="00292CC4">
              <w:rPr>
                <w:sz w:val="26"/>
                <w:szCs w:val="26"/>
                <w:lang w:val="en-US"/>
              </w:rPr>
              <w:t xml:space="preserve">- Hiển thị dữ liệu cảm biến theo thời </w:t>
            </w:r>
          </w:p>
          <w:p w14:paraId="119B8465" w14:textId="77777777" w:rsidR="00292CC4" w:rsidRPr="00292CC4" w:rsidRDefault="00292CC4" w:rsidP="00292CC4">
            <w:pPr>
              <w:tabs>
                <w:tab w:val="left" w:pos="720"/>
              </w:tabs>
              <w:rPr>
                <w:sz w:val="26"/>
                <w:szCs w:val="26"/>
                <w:lang w:val="en-US"/>
              </w:rPr>
            </w:pPr>
            <w:r w:rsidRPr="00292CC4">
              <w:rPr>
                <w:sz w:val="26"/>
                <w:szCs w:val="26"/>
                <w:lang w:val="en-US"/>
              </w:rPr>
              <w:t>gian thực</w:t>
            </w:r>
          </w:p>
          <w:p w14:paraId="1632CAEB" w14:textId="77777777" w:rsidR="00292CC4" w:rsidRPr="00292CC4" w:rsidRDefault="00292CC4" w:rsidP="00292CC4">
            <w:pPr>
              <w:tabs>
                <w:tab w:val="left" w:pos="720"/>
              </w:tabs>
              <w:rPr>
                <w:sz w:val="26"/>
                <w:szCs w:val="26"/>
                <w:lang w:val="en-US"/>
              </w:rPr>
            </w:pPr>
            <w:r w:rsidRPr="00292CC4">
              <w:rPr>
                <w:sz w:val="26"/>
                <w:szCs w:val="26"/>
                <w:lang w:val="en-US"/>
              </w:rPr>
              <w:t xml:space="preserve">- Thiết kế giao diện hiển thị độ ẩm, </w:t>
            </w:r>
          </w:p>
          <w:p w14:paraId="5DDA005D" w14:textId="359F6400" w:rsidR="00292CC4" w:rsidRPr="00292CC4" w:rsidRDefault="00292CC4" w:rsidP="00292CC4">
            <w:pPr>
              <w:tabs>
                <w:tab w:val="left" w:pos="720"/>
              </w:tabs>
              <w:rPr>
                <w:sz w:val="26"/>
                <w:szCs w:val="26"/>
                <w:lang w:val="en-US"/>
              </w:rPr>
            </w:pPr>
            <w:r w:rsidRPr="00292CC4">
              <w:rPr>
                <w:sz w:val="26"/>
                <w:szCs w:val="26"/>
                <w:lang w:val="en-US"/>
              </w:rPr>
              <w:t>nhiệt độ, trạng thái bơm</w:t>
            </w:r>
          </w:p>
        </w:tc>
        <w:tc>
          <w:tcPr>
            <w:tcW w:w="3086" w:type="dxa"/>
            <w:shd w:val="clear" w:color="auto" w:fill="FFFFFF" w:themeFill="background1"/>
            <w:vAlign w:val="center"/>
          </w:tcPr>
          <w:p w14:paraId="0F4CDEC2" w14:textId="1C72EDC1" w:rsidR="00292CC4" w:rsidRPr="00292CC4" w:rsidRDefault="00292CC4" w:rsidP="00292CC4">
            <w:pPr>
              <w:tabs>
                <w:tab w:val="left" w:pos="720"/>
              </w:tabs>
              <w:rPr>
                <w:sz w:val="26"/>
                <w:szCs w:val="26"/>
                <w:lang w:val="en-US"/>
              </w:rPr>
            </w:pPr>
            <w:r>
              <w:rPr>
                <w:sz w:val="26"/>
                <w:szCs w:val="26"/>
                <w:lang w:val="en-US"/>
              </w:rPr>
              <w:t>Giao diện Web cơ bản hiển thị dữ liệu IoT</w:t>
            </w:r>
          </w:p>
        </w:tc>
      </w:tr>
      <w:tr w:rsidR="00292CC4" w14:paraId="7B85A5DA" w14:textId="77777777" w:rsidTr="00292CC4">
        <w:trPr>
          <w:trHeight w:val="487"/>
        </w:trPr>
        <w:tc>
          <w:tcPr>
            <w:tcW w:w="1908" w:type="dxa"/>
            <w:shd w:val="clear" w:color="auto" w:fill="FFFFFF" w:themeFill="background1"/>
            <w:vAlign w:val="center"/>
          </w:tcPr>
          <w:p w14:paraId="781C0787" w14:textId="77777777" w:rsidR="00292CC4" w:rsidRDefault="00292CC4" w:rsidP="00444054">
            <w:pPr>
              <w:tabs>
                <w:tab w:val="left" w:pos="720"/>
              </w:tabs>
              <w:jc w:val="center"/>
              <w:rPr>
                <w:sz w:val="26"/>
                <w:szCs w:val="26"/>
                <w:lang w:val="en-US"/>
              </w:rPr>
            </w:pPr>
            <w:r>
              <w:rPr>
                <w:sz w:val="26"/>
                <w:szCs w:val="26"/>
                <w:lang w:val="en-US"/>
              </w:rPr>
              <w:t>Tuần 6</w:t>
            </w:r>
          </w:p>
          <w:p w14:paraId="448495CA" w14:textId="69CEF4F6" w:rsidR="00292CC4" w:rsidRDefault="00292CC4" w:rsidP="00444054">
            <w:pPr>
              <w:tabs>
                <w:tab w:val="left" w:pos="720"/>
              </w:tabs>
              <w:jc w:val="center"/>
              <w:rPr>
                <w:sz w:val="26"/>
                <w:szCs w:val="26"/>
                <w:lang w:val="en-US"/>
              </w:rPr>
            </w:pPr>
            <w:r>
              <w:rPr>
                <w:sz w:val="26"/>
                <w:szCs w:val="26"/>
                <w:lang w:val="en-US"/>
              </w:rPr>
              <w:t>(21/10 – 27/10)</w:t>
            </w:r>
          </w:p>
        </w:tc>
        <w:tc>
          <w:tcPr>
            <w:tcW w:w="4262" w:type="dxa"/>
            <w:shd w:val="clear" w:color="auto" w:fill="FFFFFF" w:themeFill="background1"/>
            <w:vAlign w:val="center"/>
          </w:tcPr>
          <w:p w14:paraId="42439BAF" w14:textId="77777777" w:rsidR="00292CC4" w:rsidRPr="00292CC4" w:rsidRDefault="00292CC4" w:rsidP="00292CC4">
            <w:pPr>
              <w:tabs>
                <w:tab w:val="left" w:pos="720"/>
              </w:tabs>
              <w:rPr>
                <w:sz w:val="26"/>
                <w:szCs w:val="26"/>
                <w:lang w:val="en-US"/>
              </w:rPr>
            </w:pPr>
            <w:r w:rsidRPr="00292CC4">
              <w:rPr>
                <w:sz w:val="26"/>
                <w:szCs w:val="26"/>
                <w:lang w:val="en-US"/>
              </w:rPr>
              <w:t xml:space="preserve">- Thiết kế và huấn luyện mô hình AI </w:t>
            </w:r>
          </w:p>
          <w:p w14:paraId="36B86FFA" w14:textId="77777777" w:rsidR="00292CC4" w:rsidRPr="00292CC4" w:rsidRDefault="00292CC4" w:rsidP="00292CC4">
            <w:pPr>
              <w:tabs>
                <w:tab w:val="left" w:pos="720"/>
              </w:tabs>
              <w:rPr>
                <w:sz w:val="26"/>
                <w:szCs w:val="26"/>
                <w:lang w:val="en-US"/>
              </w:rPr>
            </w:pPr>
            <w:r w:rsidRPr="00292CC4">
              <w:rPr>
                <w:sz w:val="26"/>
                <w:szCs w:val="26"/>
                <w:lang w:val="en-US"/>
              </w:rPr>
              <w:t>(XGBoost) dự báo mưa</w:t>
            </w:r>
          </w:p>
          <w:p w14:paraId="5CAC96C5" w14:textId="77777777" w:rsidR="00292CC4" w:rsidRPr="00292CC4" w:rsidRDefault="00292CC4" w:rsidP="00292CC4">
            <w:pPr>
              <w:tabs>
                <w:tab w:val="left" w:pos="720"/>
              </w:tabs>
              <w:rPr>
                <w:sz w:val="26"/>
                <w:szCs w:val="26"/>
                <w:lang w:val="en-US"/>
              </w:rPr>
            </w:pPr>
            <w:r w:rsidRPr="00292CC4">
              <w:rPr>
                <w:sz w:val="26"/>
                <w:szCs w:val="26"/>
                <w:lang w:val="en-US"/>
              </w:rPr>
              <w:t xml:space="preserve">- Chuẩn bị dữ liệu huấn luyện, xử lý </w:t>
            </w:r>
          </w:p>
          <w:p w14:paraId="3AD7720D" w14:textId="77777777" w:rsidR="00292CC4" w:rsidRDefault="00292CC4" w:rsidP="00292CC4">
            <w:pPr>
              <w:tabs>
                <w:tab w:val="left" w:pos="720"/>
              </w:tabs>
              <w:rPr>
                <w:sz w:val="26"/>
                <w:szCs w:val="26"/>
                <w:lang w:val="en-US"/>
              </w:rPr>
            </w:pPr>
            <w:r w:rsidRPr="00292CC4">
              <w:rPr>
                <w:sz w:val="26"/>
                <w:szCs w:val="26"/>
                <w:lang w:val="en-US"/>
              </w:rPr>
              <w:t>Feature</w:t>
            </w:r>
          </w:p>
          <w:p w14:paraId="25042AE4" w14:textId="66C13273" w:rsidR="00292CC4" w:rsidRPr="00292CC4" w:rsidRDefault="00292CC4">
            <w:pPr>
              <w:pStyle w:val="ListParagraph"/>
              <w:numPr>
                <w:ilvl w:val="0"/>
                <w:numId w:val="7"/>
              </w:numPr>
              <w:ind w:left="167" w:hanging="167"/>
              <w:rPr>
                <w:sz w:val="26"/>
                <w:szCs w:val="26"/>
                <w:lang w:val="en-US"/>
              </w:rPr>
            </w:pPr>
            <w:r w:rsidRPr="00292CC4">
              <w:rPr>
                <w:sz w:val="26"/>
                <w:szCs w:val="26"/>
                <w:lang w:val="en-US"/>
              </w:rPr>
              <w:t xml:space="preserve">Mô hình AI huấn luyện được, </w:t>
            </w:r>
          </w:p>
          <w:p w14:paraId="2D734E76" w14:textId="2BEE3403" w:rsidR="00292CC4" w:rsidRPr="00292CC4" w:rsidRDefault="00292CC4" w:rsidP="00292CC4">
            <w:pPr>
              <w:tabs>
                <w:tab w:val="left" w:pos="720"/>
              </w:tabs>
              <w:rPr>
                <w:sz w:val="26"/>
                <w:szCs w:val="26"/>
                <w:lang w:val="en-US"/>
              </w:rPr>
            </w:pPr>
            <w:r w:rsidRPr="00292CC4">
              <w:rPr>
                <w:sz w:val="26"/>
                <w:szCs w:val="26"/>
                <w:lang w:val="en-US"/>
              </w:rPr>
              <w:t>có thể dự đoán xác suất mưa</w:t>
            </w:r>
          </w:p>
        </w:tc>
        <w:tc>
          <w:tcPr>
            <w:tcW w:w="3086" w:type="dxa"/>
            <w:shd w:val="clear" w:color="auto" w:fill="FFFFFF" w:themeFill="background1"/>
            <w:vAlign w:val="center"/>
          </w:tcPr>
          <w:p w14:paraId="41B78097" w14:textId="77777777" w:rsidR="00292CC4" w:rsidRPr="00292CC4" w:rsidRDefault="00292CC4" w:rsidP="00292CC4">
            <w:pPr>
              <w:tabs>
                <w:tab w:val="left" w:pos="720"/>
              </w:tabs>
              <w:rPr>
                <w:sz w:val="26"/>
                <w:szCs w:val="26"/>
                <w:lang w:val="en-US"/>
              </w:rPr>
            </w:pPr>
            <w:r w:rsidRPr="00292CC4">
              <w:rPr>
                <w:sz w:val="26"/>
                <w:szCs w:val="26"/>
                <w:lang w:val="en-US"/>
              </w:rPr>
              <w:t xml:space="preserve">Mô hình AI huấn luyện được, </w:t>
            </w:r>
          </w:p>
          <w:p w14:paraId="3B95C3CF" w14:textId="37CD057C" w:rsidR="00292CC4" w:rsidRDefault="00292CC4" w:rsidP="00292CC4">
            <w:pPr>
              <w:tabs>
                <w:tab w:val="left" w:pos="720"/>
              </w:tabs>
              <w:rPr>
                <w:sz w:val="26"/>
                <w:szCs w:val="26"/>
                <w:lang w:val="en-US"/>
              </w:rPr>
            </w:pPr>
            <w:r w:rsidRPr="00292CC4">
              <w:rPr>
                <w:sz w:val="26"/>
                <w:szCs w:val="26"/>
                <w:lang w:val="en-US"/>
              </w:rPr>
              <w:t>có thể dự đoán xác suất mưa</w:t>
            </w:r>
          </w:p>
        </w:tc>
      </w:tr>
      <w:tr w:rsidR="00292CC4" w14:paraId="42EEF0EF" w14:textId="77777777" w:rsidTr="00292CC4">
        <w:trPr>
          <w:trHeight w:val="487"/>
        </w:trPr>
        <w:tc>
          <w:tcPr>
            <w:tcW w:w="1908" w:type="dxa"/>
            <w:shd w:val="clear" w:color="auto" w:fill="FFFFFF" w:themeFill="background1"/>
            <w:vAlign w:val="center"/>
          </w:tcPr>
          <w:p w14:paraId="10CCCEAA" w14:textId="77777777" w:rsidR="00292CC4" w:rsidRDefault="00292CC4" w:rsidP="00444054">
            <w:pPr>
              <w:tabs>
                <w:tab w:val="left" w:pos="720"/>
              </w:tabs>
              <w:jc w:val="center"/>
              <w:rPr>
                <w:sz w:val="26"/>
                <w:szCs w:val="26"/>
                <w:lang w:val="en-US"/>
              </w:rPr>
            </w:pPr>
            <w:r>
              <w:rPr>
                <w:sz w:val="26"/>
                <w:szCs w:val="26"/>
                <w:lang w:val="en-US"/>
              </w:rPr>
              <w:t>Tuần 7</w:t>
            </w:r>
          </w:p>
          <w:p w14:paraId="4143BD27" w14:textId="79CB6831" w:rsidR="00292CC4" w:rsidRDefault="00292CC4" w:rsidP="00444054">
            <w:pPr>
              <w:tabs>
                <w:tab w:val="left" w:pos="720"/>
              </w:tabs>
              <w:jc w:val="center"/>
              <w:rPr>
                <w:sz w:val="26"/>
                <w:szCs w:val="26"/>
                <w:lang w:val="en-US"/>
              </w:rPr>
            </w:pPr>
            <w:r>
              <w:rPr>
                <w:sz w:val="26"/>
                <w:szCs w:val="26"/>
                <w:lang w:val="en-US"/>
              </w:rPr>
              <w:t>(28/10 – 03/11)</w:t>
            </w:r>
          </w:p>
        </w:tc>
        <w:tc>
          <w:tcPr>
            <w:tcW w:w="4262" w:type="dxa"/>
            <w:shd w:val="clear" w:color="auto" w:fill="FFFFFF" w:themeFill="background1"/>
            <w:vAlign w:val="center"/>
          </w:tcPr>
          <w:p w14:paraId="549A1455" w14:textId="77777777" w:rsidR="00292CC4" w:rsidRPr="00292CC4" w:rsidRDefault="00292CC4" w:rsidP="00292CC4">
            <w:pPr>
              <w:tabs>
                <w:tab w:val="left" w:pos="720"/>
              </w:tabs>
              <w:rPr>
                <w:sz w:val="26"/>
                <w:szCs w:val="26"/>
                <w:lang w:val="en-US"/>
              </w:rPr>
            </w:pPr>
            <w:r w:rsidRPr="00292CC4">
              <w:rPr>
                <w:sz w:val="26"/>
                <w:szCs w:val="26"/>
                <w:lang w:val="en-US"/>
              </w:rPr>
              <w:t>- Tích hợp AI với backend</w:t>
            </w:r>
          </w:p>
          <w:p w14:paraId="360AD998" w14:textId="77777777" w:rsidR="00292CC4" w:rsidRPr="00292CC4" w:rsidRDefault="00292CC4" w:rsidP="00292CC4">
            <w:pPr>
              <w:tabs>
                <w:tab w:val="left" w:pos="720"/>
              </w:tabs>
              <w:rPr>
                <w:sz w:val="26"/>
                <w:szCs w:val="26"/>
                <w:lang w:val="en-US"/>
              </w:rPr>
            </w:pPr>
            <w:r w:rsidRPr="00292CC4">
              <w:rPr>
                <w:sz w:val="26"/>
                <w:szCs w:val="26"/>
                <w:lang w:val="en-US"/>
              </w:rPr>
              <w:t>- Xây dựng API cho dự đoán thời tiết</w:t>
            </w:r>
          </w:p>
          <w:p w14:paraId="594A7874" w14:textId="77777777" w:rsidR="00292CC4" w:rsidRPr="00292CC4" w:rsidRDefault="00292CC4" w:rsidP="00292CC4">
            <w:pPr>
              <w:tabs>
                <w:tab w:val="left" w:pos="720"/>
              </w:tabs>
              <w:rPr>
                <w:sz w:val="26"/>
                <w:szCs w:val="26"/>
                <w:lang w:val="en-US"/>
              </w:rPr>
            </w:pPr>
            <w:r w:rsidRPr="00292CC4">
              <w:rPr>
                <w:sz w:val="26"/>
                <w:szCs w:val="26"/>
                <w:lang w:val="en-US"/>
              </w:rPr>
              <w:t xml:space="preserve">- Thử nghiệm điều kiện tưới tự động </w:t>
            </w:r>
          </w:p>
          <w:p w14:paraId="5EBC6652" w14:textId="58FEFBBA" w:rsidR="00292CC4" w:rsidRPr="00292CC4" w:rsidRDefault="00292CC4" w:rsidP="00292CC4">
            <w:pPr>
              <w:tabs>
                <w:tab w:val="left" w:pos="720"/>
              </w:tabs>
              <w:rPr>
                <w:sz w:val="26"/>
                <w:szCs w:val="26"/>
                <w:lang w:val="en-US"/>
              </w:rPr>
            </w:pPr>
            <w:r w:rsidRPr="00292CC4">
              <w:rPr>
                <w:sz w:val="26"/>
                <w:szCs w:val="26"/>
                <w:lang w:val="en-US"/>
              </w:rPr>
              <w:t>dựa trên kết quả AI</w:t>
            </w:r>
          </w:p>
        </w:tc>
        <w:tc>
          <w:tcPr>
            <w:tcW w:w="3086" w:type="dxa"/>
            <w:shd w:val="clear" w:color="auto" w:fill="FFFFFF" w:themeFill="background1"/>
            <w:vAlign w:val="center"/>
          </w:tcPr>
          <w:p w14:paraId="7CAE39DE" w14:textId="18B5A8B8" w:rsidR="00292CC4" w:rsidRPr="00292CC4" w:rsidRDefault="00292CC4" w:rsidP="00292CC4">
            <w:pPr>
              <w:tabs>
                <w:tab w:val="left" w:pos="720"/>
              </w:tabs>
              <w:rPr>
                <w:sz w:val="26"/>
                <w:szCs w:val="26"/>
                <w:lang w:val="en-US"/>
              </w:rPr>
            </w:pPr>
            <w:r w:rsidRPr="00292CC4">
              <w:rPr>
                <w:sz w:val="26"/>
                <w:szCs w:val="26"/>
                <w:lang w:val="en-US"/>
              </w:rPr>
              <w:t>Hệ thống tự động tưới theo dự</w:t>
            </w:r>
            <w:r>
              <w:rPr>
                <w:sz w:val="26"/>
                <w:szCs w:val="26"/>
                <w:lang w:val="en-US"/>
              </w:rPr>
              <w:t xml:space="preserve"> </w:t>
            </w:r>
            <w:r w:rsidRPr="00292CC4">
              <w:rPr>
                <w:sz w:val="26"/>
                <w:szCs w:val="26"/>
                <w:lang w:val="en-US"/>
              </w:rPr>
              <w:t>báo mưa hoạt động</w:t>
            </w:r>
          </w:p>
        </w:tc>
      </w:tr>
      <w:tr w:rsidR="00292CC4" w14:paraId="023D4E42" w14:textId="77777777" w:rsidTr="00292CC4">
        <w:trPr>
          <w:trHeight w:val="487"/>
        </w:trPr>
        <w:tc>
          <w:tcPr>
            <w:tcW w:w="1908" w:type="dxa"/>
            <w:shd w:val="clear" w:color="auto" w:fill="FFFFFF" w:themeFill="background1"/>
            <w:vAlign w:val="center"/>
          </w:tcPr>
          <w:p w14:paraId="00BDF299" w14:textId="77777777" w:rsidR="00292CC4" w:rsidRDefault="00292CC4" w:rsidP="00444054">
            <w:pPr>
              <w:tabs>
                <w:tab w:val="left" w:pos="720"/>
              </w:tabs>
              <w:jc w:val="center"/>
              <w:rPr>
                <w:sz w:val="26"/>
                <w:szCs w:val="26"/>
                <w:lang w:val="en-US"/>
              </w:rPr>
            </w:pPr>
            <w:r>
              <w:rPr>
                <w:sz w:val="26"/>
                <w:szCs w:val="26"/>
                <w:lang w:val="en-US"/>
              </w:rPr>
              <w:t>Tuần 8</w:t>
            </w:r>
          </w:p>
          <w:p w14:paraId="6562D333" w14:textId="70D8B129" w:rsidR="00292CC4" w:rsidRDefault="00292CC4" w:rsidP="00444054">
            <w:pPr>
              <w:tabs>
                <w:tab w:val="left" w:pos="720"/>
              </w:tabs>
              <w:jc w:val="center"/>
              <w:rPr>
                <w:sz w:val="26"/>
                <w:szCs w:val="26"/>
                <w:lang w:val="en-US"/>
              </w:rPr>
            </w:pPr>
            <w:r>
              <w:rPr>
                <w:sz w:val="26"/>
                <w:szCs w:val="26"/>
                <w:lang w:val="en-US"/>
              </w:rPr>
              <w:t>(04/11 – 10/11)</w:t>
            </w:r>
          </w:p>
        </w:tc>
        <w:tc>
          <w:tcPr>
            <w:tcW w:w="4262" w:type="dxa"/>
            <w:shd w:val="clear" w:color="auto" w:fill="FFFFFF" w:themeFill="background1"/>
            <w:vAlign w:val="center"/>
          </w:tcPr>
          <w:p w14:paraId="5FDB16BE" w14:textId="77777777" w:rsidR="00292CC4" w:rsidRPr="00292CC4" w:rsidRDefault="00292CC4" w:rsidP="00292CC4">
            <w:pPr>
              <w:tabs>
                <w:tab w:val="left" w:pos="720"/>
              </w:tabs>
              <w:rPr>
                <w:sz w:val="26"/>
                <w:szCs w:val="26"/>
                <w:lang w:val="en-US"/>
              </w:rPr>
            </w:pPr>
            <w:r w:rsidRPr="00292CC4">
              <w:rPr>
                <w:sz w:val="26"/>
                <w:szCs w:val="26"/>
                <w:lang w:val="en-US"/>
              </w:rPr>
              <w:t>- Hoàn thiện giao diện web (hiển thị</w:t>
            </w:r>
          </w:p>
          <w:p w14:paraId="73045B20" w14:textId="77777777" w:rsidR="00292CC4" w:rsidRPr="00292CC4" w:rsidRDefault="00292CC4" w:rsidP="00292CC4">
            <w:pPr>
              <w:tabs>
                <w:tab w:val="left" w:pos="720"/>
              </w:tabs>
              <w:rPr>
                <w:sz w:val="26"/>
                <w:szCs w:val="26"/>
                <w:lang w:val="en-US"/>
              </w:rPr>
            </w:pPr>
            <w:r w:rsidRPr="00292CC4">
              <w:rPr>
                <w:sz w:val="26"/>
                <w:szCs w:val="26"/>
                <w:lang w:val="en-US"/>
              </w:rPr>
              <w:t>lịch tưới, biểu đồ, điều khiển thủ</w:t>
            </w:r>
          </w:p>
          <w:p w14:paraId="0928CE3E" w14:textId="77777777" w:rsidR="00292CC4" w:rsidRPr="00292CC4" w:rsidRDefault="00292CC4" w:rsidP="00292CC4">
            <w:pPr>
              <w:tabs>
                <w:tab w:val="left" w:pos="720"/>
              </w:tabs>
              <w:rPr>
                <w:sz w:val="26"/>
                <w:szCs w:val="26"/>
                <w:lang w:val="en-US"/>
              </w:rPr>
            </w:pPr>
            <w:r w:rsidRPr="00292CC4">
              <w:rPr>
                <w:sz w:val="26"/>
                <w:szCs w:val="26"/>
                <w:lang w:val="en-US"/>
              </w:rPr>
              <w:t>công)</w:t>
            </w:r>
          </w:p>
          <w:p w14:paraId="7D7CDE7C" w14:textId="77777777" w:rsidR="00292CC4" w:rsidRPr="00292CC4" w:rsidRDefault="00292CC4" w:rsidP="00292CC4">
            <w:pPr>
              <w:tabs>
                <w:tab w:val="left" w:pos="720"/>
              </w:tabs>
              <w:rPr>
                <w:sz w:val="26"/>
                <w:szCs w:val="26"/>
                <w:lang w:val="en-US"/>
              </w:rPr>
            </w:pPr>
            <w:r w:rsidRPr="00292CC4">
              <w:rPr>
                <w:sz w:val="26"/>
                <w:szCs w:val="26"/>
                <w:lang w:val="en-US"/>
              </w:rPr>
              <w:t xml:space="preserve">- Kiểm thử toàn hệ thống (phần cứng </w:t>
            </w:r>
          </w:p>
          <w:p w14:paraId="1B4D3DA5" w14:textId="7FDCE9B7" w:rsidR="00292CC4" w:rsidRPr="00292CC4" w:rsidRDefault="00292CC4" w:rsidP="00292CC4">
            <w:pPr>
              <w:tabs>
                <w:tab w:val="left" w:pos="720"/>
              </w:tabs>
              <w:rPr>
                <w:sz w:val="26"/>
                <w:szCs w:val="26"/>
                <w:lang w:val="en-US"/>
              </w:rPr>
            </w:pPr>
            <w:r w:rsidRPr="00292CC4">
              <w:rPr>
                <w:sz w:val="26"/>
                <w:szCs w:val="26"/>
                <w:lang w:val="en-US"/>
              </w:rPr>
              <w:t>– backend – frontend – AI)</w:t>
            </w:r>
          </w:p>
        </w:tc>
        <w:tc>
          <w:tcPr>
            <w:tcW w:w="3086" w:type="dxa"/>
            <w:shd w:val="clear" w:color="auto" w:fill="FFFFFF" w:themeFill="background1"/>
            <w:vAlign w:val="center"/>
          </w:tcPr>
          <w:p w14:paraId="78FA22EB" w14:textId="77777777" w:rsidR="00292CC4" w:rsidRPr="00292CC4" w:rsidRDefault="00292CC4" w:rsidP="00292CC4">
            <w:pPr>
              <w:tabs>
                <w:tab w:val="left" w:pos="720"/>
              </w:tabs>
              <w:rPr>
                <w:sz w:val="26"/>
                <w:szCs w:val="26"/>
                <w:lang w:val="en-US"/>
              </w:rPr>
            </w:pPr>
            <w:r w:rsidRPr="00292CC4">
              <w:rPr>
                <w:sz w:val="26"/>
                <w:szCs w:val="26"/>
                <w:lang w:val="en-US"/>
              </w:rPr>
              <w:t xml:space="preserve">Toàn bộ luồng dữ liệu hoạt </w:t>
            </w:r>
          </w:p>
          <w:p w14:paraId="7D42AEEA" w14:textId="35FADA6A" w:rsidR="00292CC4" w:rsidRPr="00292CC4" w:rsidRDefault="00292CC4" w:rsidP="00292CC4">
            <w:pPr>
              <w:tabs>
                <w:tab w:val="left" w:pos="720"/>
              </w:tabs>
              <w:rPr>
                <w:sz w:val="26"/>
                <w:szCs w:val="26"/>
                <w:lang w:val="en-US"/>
              </w:rPr>
            </w:pPr>
            <w:r w:rsidRPr="00292CC4">
              <w:rPr>
                <w:sz w:val="26"/>
                <w:szCs w:val="26"/>
                <w:lang w:val="en-US"/>
              </w:rPr>
              <w:t>động ổn định, giao diện hoàn chỉnh</w:t>
            </w:r>
          </w:p>
        </w:tc>
      </w:tr>
      <w:tr w:rsidR="00292CC4" w14:paraId="3FB5373A" w14:textId="77777777" w:rsidTr="00292CC4">
        <w:trPr>
          <w:trHeight w:val="487"/>
        </w:trPr>
        <w:tc>
          <w:tcPr>
            <w:tcW w:w="1908" w:type="dxa"/>
            <w:shd w:val="clear" w:color="auto" w:fill="FFFFFF" w:themeFill="background1"/>
            <w:vAlign w:val="center"/>
          </w:tcPr>
          <w:p w14:paraId="14CB3469" w14:textId="77777777" w:rsidR="00292CC4" w:rsidRDefault="00292CC4" w:rsidP="00444054">
            <w:pPr>
              <w:tabs>
                <w:tab w:val="left" w:pos="720"/>
              </w:tabs>
              <w:jc w:val="center"/>
              <w:rPr>
                <w:sz w:val="26"/>
                <w:szCs w:val="26"/>
                <w:lang w:val="en-US"/>
              </w:rPr>
            </w:pPr>
            <w:r>
              <w:rPr>
                <w:sz w:val="26"/>
                <w:szCs w:val="26"/>
                <w:lang w:val="en-US"/>
              </w:rPr>
              <w:t>Tuần 9</w:t>
            </w:r>
          </w:p>
          <w:p w14:paraId="4FD60203" w14:textId="79DFF940" w:rsidR="00292CC4" w:rsidRDefault="00292CC4" w:rsidP="00444054">
            <w:pPr>
              <w:tabs>
                <w:tab w:val="left" w:pos="720"/>
              </w:tabs>
              <w:jc w:val="center"/>
              <w:rPr>
                <w:sz w:val="26"/>
                <w:szCs w:val="26"/>
                <w:lang w:val="en-US"/>
              </w:rPr>
            </w:pPr>
            <w:r>
              <w:rPr>
                <w:sz w:val="26"/>
                <w:szCs w:val="26"/>
                <w:lang w:val="en-US"/>
              </w:rPr>
              <w:t>(11/11 – 17/11)</w:t>
            </w:r>
          </w:p>
        </w:tc>
        <w:tc>
          <w:tcPr>
            <w:tcW w:w="4262" w:type="dxa"/>
            <w:shd w:val="clear" w:color="auto" w:fill="FFFFFF" w:themeFill="background1"/>
            <w:vAlign w:val="center"/>
          </w:tcPr>
          <w:p w14:paraId="507150DD" w14:textId="65F16DEA" w:rsidR="00292CC4" w:rsidRPr="00292CC4" w:rsidRDefault="00292CC4" w:rsidP="00292CC4">
            <w:pPr>
              <w:tabs>
                <w:tab w:val="left" w:pos="720"/>
              </w:tabs>
              <w:rPr>
                <w:sz w:val="26"/>
                <w:szCs w:val="26"/>
                <w:lang w:val="en-US"/>
              </w:rPr>
            </w:pPr>
            <w:r w:rsidRPr="00292CC4">
              <w:rPr>
                <w:sz w:val="26"/>
                <w:szCs w:val="26"/>
                <w:lang w:val="en-US"/>
              </w:rPr>
              <w:t xml:space="preserve">- Viết báo cáo </w:t>
            </w:r>
            <w:r>
              <w:rPr>
                <w:sz w:val="26"/>
                <w:szCs w:val="26"/>
                <w:lang w:val="en-US"/>
              </w:rPr>
              <w:t>cuối kỳ</w:t>
            </w:r>
            <w:r w:rsidRPr="00292CC4">
              <w:rPr>
                <w:sz w:val="26"/>
                <w:szCs w:val="26"/>
                <w:lang w:val="en-US"/>
              </w:rPr>
              <w:t xml:space="preserve"> (theo mục P1–</w:t>
            </w:r>
          </w:p>
          <w:p w14:paraId="26380EF2" w14:textId="77777777" w:rsidR="00292CC4" w:rsidRPr="00292CC4" w:rsidRDefault="00292CC4" w:rsidP="00292CC4">
            <w:pPr>
              <w:tabs>
                <w:tab w:val="left" w:pos="720"/>
              </w:tabs>
              <w:rPr>
                <w:sz w:val="26"/>
                <w:szCs w:val="26"/>
                <w:lang w:val="en-US"/>
              </w:rPr>
            </w:pPr>
            <w:r w:rsidRPr="00292CC4">
              <w:rPr>
                <w:sz w:val="26"/>
                <w:szCs w:val="26"/>
                <w:lang w:val="en-US"/>
              </w:rPr>
              <w:t>P2)</w:t>
            </w:r>
          </w:p>
          <w:p w14:paraId="4FA21987" w14:textId="77777777" w:rsidR="00292CC4" w:rsidRPr="00292CC4" w:rsidRDefault="00292CC4" w:rsidP="00292CC4">
            <w:pPr>
              <w:tabs>
                <w:tab w:val="left" w:pos="720"/>
              </w:tabs>
              <w:rPr>
                <w:sz w:val="26"/>
                <w:szCs w:val="26"/>
                <w:lang w:val="en-US"/>
              </w:rPr>
            </w:pPr>
            <w:r w:rsidRPr="00292CC4">
              <w:rPr>
                <w:sz w:val="26"/>
                <w:szCs w:val="26"/>
                <w:lang w:val="en-US"/>
              </w:rPr>
              <w:t xml:space="preserve">- Tổng hợp hình ảnh, kết quả kiểm </w:t>
            </w:r>
          </w:p>
          <w:p w14:paraId="18BA320D" w14:textId="77777777" w:rsidR="00292CC4" w:rsidRPr="00292CC4" w:rsidRDefault="00292CC4" w:rsidP="00292CC4">
            <w:pPr>
              <w:tabs>
                <w:tab w:val="left" w:pos="720"/>
              </w:tabs>
              <w:rPr>
                <w:sz w:val="26"/>
                <w:szCs w:val="26"/>
                <w:lang w:val="en-US"/>
              </w:rPr>
            </w:pPr>
            <w:r w:rsidRPr="00292CC4">
              <w:rPr>
                <w:sz w:val="26"/>
                <w:szCs w:val="26"/>
                <w:lang w:val="en-US"/>
              </w:rPr>
              <w:t>thử</w:t>
            </w:r>
          </w:p>
          <w:p w14:paraId="601808A7" w14:textId="3A1EE6AD" w:rsidR="00292CC4" w:rsidRPr="00292CC4" w:rsidRDefault="00292CC4" w:rsidP="00292CC4">
            <w:pPr>
              <w:tabs>
                <w:tab w:val="left" w:pos="720"/>
              </w:tabs>
              <w:rPr>
                <w:sz w:val="26"/>
                <w:szCs w:val="26"/>
                <w:lang w:val="en-US"/>
              </w:rPr>
            </w:pPr>
            <w:r w:rsidRPr="00292CC4">
              <w:rPr>
                <w:sz w:val="26"/>
                <w:szCs w:val="26"/>
                <w:lang w:val="en-US"/>
              </w:rPr>
              <w:t>- Chuẩn bị slide thuyết trình</w:t>
            </w:r>
          </w:p>
        </w:tc>
        <w:tc>
          <w:tcPr>
            <w:tcW w:w="3086" w:type="dxa"/>
            <w:shd w:val="clear" w:color="auto" w:fill="FFFFFF" w:themeFill="background1"/>
            <w:vAlign w:val="center"/>
          </w:tcPr>
          <w:p w14:paraId="1510C729" w14:textId="391F32AA" w:rsidR="00292CC4" w:rsidRPr="00292CC4" w:rsidRDefault="00292CC4" w:rsidP="00292CC4">
            <w:pPr>
              <w:tabs>
                <w:tab w:val="left" w:pos="720"/>
              </w:tabs>
              <w:rPr>
                <w:sz w:val="26"/>
                <w:szCs w:val="26"/>
                <w:lang w:val="en-US"/>
              </w:rPr>
            </w:pPr>
            <w:r>
              <w:rPr>
                <w:sz w:val="26"/>
                <w:szCs w:val="26"/>
                <w:lang w:val="en-US"/>
              </w:rPr>
              <w:t>Báo cáo cuối kỳ hoàn chỉnh, slide trình bày sẵn sàng</w:t>
            </w:r>
          </w:p>
        </w:tc>
      </w:tr>
      <w:tr w:rsidR="00292CC4" w14:paraId="4F1C905F" w14:textId="77777777" w:rsidTr="00292CC4">
        <w:trPr>
          <w:trHeight w:val="487"/>
        </w:trPr>
        <w:tc>
          <w:tcPr>
            <w:tcW w:w="1908" w:type="dxa"/>
            <w:shd w:val="clear" w:color="auto" w:fill="FFFFFF" w:themeFill="background1"/>
            <w:vAlign w:val="center"/>
          </w:tcPr>
          <w:p w14:paraId="281B96AE" w14:textId="77777777" w:rsidR="00292CC4" w:rsidRDefault="00292CC4" w:rsidP="00444054">
            <w:pPr>
              <w:tabs>
                <w:tab w:val="left" w:pos="720"/>
              </w:tabs>
              <w:jc w:val="center"/>
              <w:rPr>
                <w:sz w:val="26"/>
                <w:szCs w:val="26"/>
                <w:lang w:val="en-US"/>
              </w:rPr>
            </w:pPr>
            <w:r>
              <w:rPr>
                <w:sz w:val="26"/>
                <w:szCs w:val="26"/>
                <w:lang w:val="en-US"/>
              </w:rPr>
              <w:t>Tuần 10</w:t>
            </w:r>
          </w:p>
          <w:p w14:paraId="5A412329" w14:textId="66FA3AE2" w:rsidR="00292CC4" w:rsidRDefault="00292CC4" w:rsidP="00444054">
            <w:pPr>
              <w:tabs>
                <w:tab w:val="left" w:pos="720"/>
              </w:tabs>
              <w:jc w:val="center"/>
              <w:rPr>
                <w:sz w:val="26"/>
                <w:szCs w:val="26"/>
                <w:lang w:val="en-US"/>
              </w:rPr>
            </w:pPr>
            <w:r>
              <w:rPr>
                <w:sz w:val="26"/>
                <w:szCs w:val="26"/>
                <w:lang w:val="en-US"/>
              </w:rPr>
              <w:t>(18/11 – 24/11)</w:t>
            </w:r>
          </w:p>
        </w:tc>
        <w:tc>
          <w:tcPr>
            <w:tcW w:w="4262" w:type="dxa"/>
            <w:shd w:val="clear" w:color="auto" w:fill="FFFFFF" w:themeFill="background1"/>
            <w:vAlign w:val="center"/>
          </w:tcPr>
          <w:p w14:paraId="288BC9FA" w14:textId="66E39A24" w:rsidR="00292CC4" w:rsidRPr="00292CC4" w:rsidRDefault="00292CC4" w:rsidP="00292CC4">
            <w:pPr>
              <w:tabs>
                <w:tab w:val="left" w:pos="720"/>
              </w:tabs>
              <w:rPr>
                <w:sz w:val="26"/>
                <w:szCs w:val="26"/>
                <w:lang w:val="en-US"/>
              </w:rPr>
            </w:pPr>
            <w:r w:rsidRPr="00292CC4">
              <w:rPr>
                <w:sz w:val="26"/>
                <w:szCs w:val="26"/>
                <w:lang w:val="en-US"/>
              </w:rPr>
              <w:t>- Nộp và trình bày báo cáo</w:t>
            </w:r>
            <w:r>
              <w:rPr>
                <w:sz w:val="26"/>
                <w:szCs w:val="26"/>
                <w:lang w:val="en-US"/>
              </w:rPr>
              <w:t xml:space="preserve"> cuối</w:t>
            </w:r>
            <w:r w:rsidRPr="00292CC4">
              <w:rPr>
                <w:sz w:val="26"/>
                <w:szCs w:val="26"/>
                <w:lang w:val="en-US"/>
              </w:rPr>
              <w:t xml:space="preserve"> kỳ</w:t>
            </w:r>
          </w:p>
          <w:p w14:paraId="15D0384A" w14:textId="77777777" w:rsidR="00292CC4" w:rsidRPr="00292CC4" w:rsidRDefault="00292CC4" w:rsidP="00292CC4">
            <w:pPr>
              <w:tabs>
                <w:tab w:val="left" w:pos="720"/>
              </w:tabs>
              <w:rPr>
                <w:sz w:val="26"/>
                <w:szCs w:val="26"/>
                <w:lang w:val="en-US"/>
              </w:rPr>
            </w:pPr>
            <w:r w:rsidRPr="00292CC4">
              <w:rPr>
                <w:sz w:val="26"/>
                <w:szCs w:val="26"/>
                <w:lang w:val="en-US"/>
              </w:rPr>
              <w:t>- Thu thập phản hồi từ giảng viên</w:t>
            </w:r>
          </w:p>
          <w:p w14:paraId="700C38C2" w14:textId="77777777" w:rsidR="00292CC4" w:rsidRPr="00292CC4" w:rsidRDefault="00292CC4" w:rsidP="00292CC4">
            <w:pPr>
              <w:tabs>
                <w:tab w:val="left" w:pos="720"/>
              </w:tabs>
              <w:rPr>
                <w:sz w:val="26"/>
                <w:szCs w:val="26"/>
                <w:lang w:val="en-US"/>
              </w:rPr>
            </w:pPr>
            <w:r w:rsidRPr="00292CC4">
              <w:rPr>
                <w:sz w:val="26"/>
                <w:szCs w:val="26"/>
                <w:lang w:val="en-US"/>
              </w:rPr>
              <w:t xml:space="preserve">- Lên kế hoạch cải tiến giai đoạn cuối </w:t>
            </w:r>
          </w:p>
          <w:p w14:paraId="1FEA6E6D" w14:textId="77777777" w:rsidR="00292CC4" w:rsidRPr="00292CC4" w:rsidRDefault="00292CC4" w:rsidP="00292CC4">
            <w:pPr>
              <w:tabs>
                <w:tab w:val="left" w:pos="720"/>
              </w:tabs>
              <w:rPr>
                <w:sz w:val="26"/>
                <w:szCs w:val="26"/>
                <w:lang w:val="en-US"/>
              </w:rPr>
            </w:pPr>
            <w:r w:rsidRPr="00292CC4">
              <w:rPr>
                <w:sz w:val="26"/>
                <w:szCs w:val="26"/>
                <w:lang w:val="en-US"/>
              </w:rPr>
              <w:t xml:space="preserve">kỳ (bổ sung AI hoặc mở rộng cảm </w:t>
            </w:r>
          </w:p>
          <w:p w14:paraId="0FEED1E9" w14:textId="7F9B207D" w:rsidR="00292CC4" w:rsidRPr="00292CC4" w:rsidRDefault="00292CC4" w:rsidP="00292CC4">
            <w:pPr>
              <w:tabs>
                <w:tab w:val="left" w:pos="720"/>
              </w:tabs>
              <w:rPr>
                <w:sz w:val="26"/>
                <w:szCs w:val="26"/>
                <w:lang w:val="en-US"/>
              </w:rPr>
            </w:pPr>
            <w:r w:rsidRPr="00292CC4">
              <w:rPr>
                <w:sz w:val="26"/>
                <w:szCs w:val="26"/>
                <w:lang w:val="en-US"/>
              </w:rPr>
              <w:t>biến)</w:t>
            </w:r>
          </w:p>
        </w:tc>
        <w:tc>
          <w:tcPr>
            <w:tcW w:w="3086" w:type="dxa"/>
            <w:shd w:val="clear" w:color="auto" w:fill="FFFFFF" w:themeFill="background1"/>
            <w:vAlign w:val="center"/>
          </w:tcPr>
          <w:p w14:paraId="57F78E57" w14:textId="17B04080" w:rsidR="00292CC4" w:rsidRDefault="00292CC4" w:rsidP="00292CC4">
            <w:pPr>
              <w:tabs>
                <w:tab w:val="left" w:pos="720"/>
              </w:tabs>
              <w:rPr>
                <w:sz w:val="26"/>
                <w:szCs w:val="26"/>
                <w:lang w:val="en-US"/>
              </w:rPr>
            </w:pPr>
            <w:r>
              <w:rPr>
                <w:sz w:val="26"/>
                <w:szCs w:val="26"/>
                <w:lang w:val="en-US"/>
              </w:rPr>
              <w:t>Báo cáo cuối kỳ được chấm và phản biện xong</w:t>
            </w:r>
          </w:p>
        </w:tc>
      </w:tr>
    </w:tbl>
    <w:p w14:paraId="28E8BEEE" w14:textId="77777777" w:rsidR="00292CC4" w:rsidRDefault="00292CC4" w:rsidP="00444054">
      <w:pPr>
        <w:tabs>
          <w:tab w:val="left" w:pos="720"/>
        </w:tabs>
        <w:rPr>
          <w:b/>
          <w:bCs/>
          <w:sz w:val="26"/>
          <w:szCs w:val="26"/>
          <w:lang w:val="en-US"/>
        </w:rPr>
      </w:pPr>
    </w:p>
    <w:p w14:paraId="6127ADFA" w14:textId="2EAB7404" w:rsidR="00292CC4" w:rsidRDefault="00292CC4">
      <w:pPr>
        <w:pStyle w:val="ListParagraph"/>
        <w:numPr>
          <w:ilvl w:val="0"/>
          <w:numId w:val="1"/>
        </w:numPr>
        <w:tabs>
          <w:tab w:val="left" w:pos="720"/>
        </w:tabs>
        <w:outlineLvl w:val="0"/>
        <w:rPr>
          <w:b/>
          <w:bCs/>
          <w:sz w:val="26"/>
          <w:szCs w:val="26"/>
          <w:lang w:val="en-US"/>
        </w:rPr>
      </w:pPr>
      <w:bookmarkStart w:id="28" w:name="_Toc215043323"/>
      <w:r>
        <w:rPr>
          <w:b/>
          <w:bCs/>
          <w:sz w:val="26"/>
          <w:szCs w:val="26"/>
          <w:lang w:val="en-US"/>
        </w:rPr>
        <w:t>Kết luận</w:t>
      </w:r>
      <w:bookmarkEnd w:id="28"/>
    </w:p>
    <w:p w14:paraId="33602925" w14:textId="77777777" w:rsidR="00292CC4" w:rsidRDefault="00292CC4" w:rsidP="00292CC4">
      <w:pPr>
        <w:tabs>
          <w:tab w:val="left" w:pos="720"/>
        </w:tabs>
        <w:rPr>
          <w:b/>
          <w:bCs/>
          <w:sz w:val="26"/>
          <w:szCs w:val="26"/>
          <w:lang w:val="en-US"/>
        </w:rPr>
      </w:pPr>
    </w:p>
    <w:p w14:paraId="1CD80FB8" w14:textId="2CF58B2F" w:rsidR="00292CC4" w:rsidRPr="00292CC4" w:rsidRDefault="00292CC4" w:rsidP="00292CC4">
      <w:pPr>
        <w:tabs>
          <w:tab w:val="left" w:pos="720"/>
        </w:tabs>
        <w:ind w:left="360"/>
        <w:rPr>
          <w:sz w:val="26"/>
          <w:szCs w:val="26"/>
          <w:lang w:val="en-US"/>
        </w:rPr>
      </w:pPr>
      <w:r>
        <w:rPr>
          <w:b/>
          <w:bCs/>
          <w:sz w:val="26"/>
          <w:szCs w:val="26"/>
          <w:lang w:val="en-US"/>
        </w:rPr>
        <w:tab/>
      </w:r>
      <w:r w:rsidRPr="00292CC4">
        <w:rPr>
          <w:sz w:val="26"/>
          <w:szCs w:val="26"/>
        </w:rPr>
        <w:t>Hệ thống Tưới cây thông minh ứng dụng AI để lên lịch tưới hàng tuần là một bước tiến nhỏ nhưng có ý nghĩa trong việc ứng dụng IoT và Trí tuệ nhân tạo vào nông nghiệp hiện đại.</w:t>
      </w:r>
    </w:p>
    <w:p w14:paraId="14FE7003" w14:textId="50437F44" w:rsidR="00292CC4" w:rsidRPr="00292CC4" w:rsidRDefault="00292CC4" w:rsidP="00292CC4">
      <w:pPr>
        <w:tabs>
          <w:tab w:val="left" w:pos="720"/>
        </w:tabs>
        <w:ind w:left="360"/>
        <w:rPr>
          <w:sz w:val="26"/>
          <w:szCs w:val="26"/>
          <w:lang w:val="en-US"/>
        </w:rPr>
      </w:pPr>
      <w:r w:rsidRPr="00292CC4">
        <w:rPr>
          <w:sz w:val="26"/>
          <w:szCs w:val="26"/>
          <w:lang w:val="en-US"/>
        </w:rPr>
        <w:tab/>
      </w:r>
      <w:r w:rsidRPr="00292CC4">
        <w:rPr>
          <w:sz w:val="26"/>
          <w:szCs w:val="26"/>
        </w:rPr>
        <w:t>Bằng cách kết hợp vi điều khiển ESP32, các cảm biến môi trường (DHT22, BME280, cảm biến độ ẩm đất), bộ điều khiển bơm tự động và mô hình AI dự báo mưa (XGBoost), nhóm đã xây dựng được một giải pháp có khả năng tự động hóa việc tưới tiêu, tiết kiệm nước, và tăng hiệu quả chăm sóc cây trồng</w:t>
      </w:r>
    </w:p>
    <w:sectPr w:rsidR="00292CC4" w:rsidRPr="00292CC4" w:rsidSect="009A2006">
      <w:headerReference w:type="default" r:id="rId38"/>
      <w:type w:val="continuous"/>
      <w:pgSz w:w="11920" w:h="16850"/>
      <w:pgMar w:top="835" w:right="1440" w:bottom="864"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35F44" w14:textId="77777777" w:rsidR="00BF359F" w:rsidRDefault="00BF359F" w:rsidP="004C2B8D">
      <w:r>
        <w:separator/>
      </w:r>
    </w:p>
  </w:endnote>
  <w:endnote w:type="continuationSeparator" w:id="0">
    <w:p w14:paraId="658CD6E4" w14:textId="77777777" w:rsidR="00BF359F" w:rsidRDefault="00BF359F" w:rsidP="004C2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Black">
    <w:panose1 w:val="020B0A02040204020203"/>
    <w:charset w:val="00"/>
    <w:family w:val="swiss"/>
    <w:pitch w:val="variable"/>
    <w:sig w:usb0="E00002FF" w:usb1="4000E47F" w:usb2="0000002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4C0B5" w14:textId="4923F2F8" w:rsidR="009A2006" w:rsidRDefault="009A2006">
    <w:pPr>
      <w:pStyle w:val="Footer"/>
      <w:jc w:val="right"/>
    </w:pPr>
  </w:p>
  <w:p w14:paraId="2ED50A48" w14:textId="77777777" w:rsidR="004C2B8D" w:rsidRDefault="004C2B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9308748"/>
      <w:docPartObj>
        <w:docPartGallery w:val="Page Numbers (Bottom of Page)"/>
        <w:docPartUnique/>
      </w:docPartObj>
    </w:sdtPr>
    <w:sdtEndPr>
      <w:rPr>
        <w:noProof/>
      </w:rPr>
    </w:sdtEndPr>
    <w:sdtContent>
      <w:p w14:paraId="2E2D0149" w14:textId="77777777" w:rsidR="009A2006" w:rsidRDefault="009A20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970B57" w14:textId="77777777" w:rsidR="009A2006" w:rsidRDefault="009A2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0129BD" w14:textId="77777777" w:rsidR="00BF359F" w:rsidRDefault="00BF359F" w:rsidP="004C2B8D">
      <w:r>
        <w:separator/>
      </w:r>
    </w:p>
  </w:footnote>
  <w:footnote w:type="continuationSeparator" w:id="0">
    <w:p w14:paraId="6A77A569" w14:textId="77777777" w:rsidR="00BF359F" w:rsidRDefault="00BF359F" w:rsidP="004C2B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388F2" w14:textId="77777777" w:rsidR="004C2B8D" w:rsidRDefault="004C2B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01A1A" w14:textId="77777777" w:rsidR="009A2006" w:rsidRDefault="009A20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EA555" w14:textId="77777777" w:rsidR="004C2B8D" w:rsidRDefault="004C2B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5EE7"/>
    <w:multiLevelType w:val="multilevel"/>
    <w:tmpl w:val="3ABE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B4860"/>
    <w:multiLevelType w:val="hybridMultilevel"/>
    <w:tmpl w:val="95D6C06E"/>
    <w:lvl w:ilvl="0" w:tplc="B3BA7964">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1AD75AD"/>
    <w:multiLevelType w:val="multilevel"/>
    <w:tmpl w:val="A1B2B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F36E26"/>
    <w:multiLevelType w:val="multilevel"/>
    <w:tmpl w:val="F424C6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859BE"/>
    <w:multiLevelType w:val="hybridMultilevel"/>
    <w:tmpl w:val="51767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8F616A"/>
    <w:multiLevelType w:val="multilevel"/>
    <w:tmpl w:val="EBEE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E26011"/>
    <w:multiLevelType w:val="multilevel"/>
    <w:tmpl w:val="75BE7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43619"/>
    <w:multiLevelType w:val="hybridMultilevel"/>
    <w:tmpl w:val="1452EBF2"/>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70C1ABD"/>
    <w:multiLevelType w:val="multilevel"/>
    <w:tmpl w:val="F93C24FA"/>
    <w:lvl w:ilvl="0">
      <w:start w:val="1"/>
      <w:numFmt w:val="upperRoman"/>
      <w:lvlText w:val="%1."/>
      <w:lvlJc w:val="left"/>
      <w:pPr>
        <w:ind w:left="1080" w:hanging="720"/>
      </w:pPr>
      <w:rPr>
        <w:rFonts w:hint="default"/>
      </w:rPr>
    </w:lvl>
    <w:lvl w:ilvl="1">
      <w:start w:val="2"/>
      <w:numFmt w:val="decimal"/>
      <w:isLgl/>
      <w:lvlText w:val="%1.%2."/>
      <w:lvlJc w:val="left"/>
      <w:pPr>
        <w:ind w:left="252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9" w15:restartNumberingAfterBreak="0">
    <w:nsid w:val="084A4173"/>
    <w:multiLevelType w:val="multilevel"/>
    <w:tmpl w:val="33BA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4F5D65"/>
    <w:multiLevelType w:val="multilevel"/>
    <w:tmpl w:val="4AD2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070D7D"/>
    <w:multiLevelType w:val="hybridMultilevel"/>
    <w:tmpl w:val="715661FA"/>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963E45"/>
    <w:multiLevelType w:val="multilevel"/>
    <w:tmpl w:val="5C88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B7EED"/>
    <w:multiLevelType w:val="hybridMultilevel"/>
    <w:tmpl w:val="B7CC97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C3E60D8"/>
    <w:multiLevelType w:val="hybridMultilevel"/>
    <w:tmpl w:val="E954DE0E"/>
    <w:lvl w:ilvl="0" w:tplc="25DA93D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19122A9"/>
    <w:multiLevelType w:val="hybridMultilevel"/>
    <w:tmpl w:val="3C9C7B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AE6AAD"/>
    <w:multiLevelType w:val="hybridMultilevel"/>
    <w:tmpl w:val="B0D66F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C73F79"/>
    <w:multiLevelType w:val="multilevel"/>
    <w:tmpl w:val="675CC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421488"/>
    <w:multiLevelType w:val="multilevel"/>
    <w:tmpl w:val="9704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E67204"/>
    <w:multiLevelType w:val="multilevel"/>
    <w:tmpl w:val="ABEA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72740C"/>
    <w:multiLevelType w:val="hybridMultilevel"/>
    <w:tmpl w:val="24D2F1B6"/>
    <w:lvl w:ilvl="0" w:tplc="77CA2148">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77806E8"/>
    <w:multiLevelType w:val="multilevel"/>
    <w:tmpl w:val="485C4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AD7B33"/>
    <w:multiLevelType w:val="multilevel"/>
    <w:tmpl w:val="4E5A5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5057F4"/>
    <w:multiLevelType w:val="multilevel"/>
    <w:tmpl w:val="D6CE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F53372"/>
    <w:multiLevelType w:val="multilevel"/>
    <w:tmpl w:val="948A1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3619CF"/>
    <w:multiLevelType w:val="multilevel"/>
    <w:tmpl w:val="C6740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C0280B"/>
    <w:multiLevelType w:val="multilevel"/>
    <w:tmpl w:val="C2A01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2935FD"/>
    <w:multiLevelType w:val="hybridMultilevel"/>
    <w:tmpl w:val="1842E9BA"/>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2542621"/>
    <w:multiLevelType w:val="multilevel"/>
    <w:tmpl w:val="D6809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D33A7E"/>
    <w:multiLevelType w:val="multilevel"/>
    <w:tmpl w:val="6430D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031365"/>
    <w:multiLevelType w:val="hybridMultilevel"/>
    <w:tmpl w:val="896ECE68"/>
    <w:lvl w:ilvl="0" w:tplc="95486DC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25D51466"/>
    <w:multiLevelType w:val="hybridMultilevel"/>
    <w:tmpl w:val="60EEEB18"/>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7FA65F7"/>
    <w:multiLevelType w:val="multilevel"/>
    <w:tmpl w:val="EB92D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A90644"/>
    <w:multiLevelType w:val="multilevel"/>
    <w:tmpl w:val="384C0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0C1A4A"/>
    <w:multiLevelType w:val="hybridMultilevel"/>
    <w:tmpl w:val="FA820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F63FE9"/>
    <w:multiLevelType w:val="hybridMultilevel"/>
    <w:tmpl w:val="E556BCBC"/>
    <w:lvl w:ilvl="0" w:tplc="703C1DA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31524301"/>
    <w:multiLevelType w:val="hybridMultilevel"/>
    <w:tmpl w:val="25383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9A135C"/>
    <w:multiLevelType w:val="hybridMultilevel"/>
    <w:tmpl w:val="17E40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23A17CB"/>
    <w:multiLevelType w:val="hybridMultilevel"/>
    <w:tmpl w:val="AD7279F2"/>
    <w:lvl w:ilvl="0" w:tplc="605E65D8">
      <w:start w:val="2"/>
      <w:numFmt w:val="bullet"/>
      <w:lvlText w:val=""/>
      <w:lvlJc w:val="left"/>
      <w:pPr>
        <w:ind w:left="1440" w:hanging="360"/>
      </w:pPr>
      <w:rPr>
        <w:rFonts w:ascii="Symbol" w:eastAsia="Times New Roman"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6191B41"/>
    <w:multiLevelType w:val="multilevel"/>
    <w:tmpl w:val="877AD9D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374C2DAC"/>
    <w:multiLevelType w:val="multilevel"/>
    <w:tmpl w:val="124C47A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37EA3C51"/>
    <w:multiLevelType w:val="multilevel"/>
    <w:tmpl w:val="76448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4B2306"/>
    <w:multiLevelType w:val="multilevel"/>
    <w:tmpl w:val="A3F0A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98C690D"/>
    <w:multiLevelType w:val="multilevel"/>
    <w:tmpl w:val="C85C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E6752C"/>
    <w:multiLevelType w:val="hybridMultilevel"/>
    <w:tmpl w:val="4F028CE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075B91"/>
    <w:multiLevelType w:val="hybridMultilevel"/>
    <w:tmpl w:val="AC14E5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F4D1DAF"/>
    <w:multiLevelType w:val="multilevel"/>
    <w:tmpl w:val="E5F21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7B18A2"/>
    <w:multiLevelType w:val="hybridMultilevel"/>
    <w:tmpl w:val="9DDEE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7D4DAD"/>
    <w:multiLevelType w:val="multilevel"/>
    <w:tmpl w:val="498A9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8A45AB"/>
    <w:multiLevelType w:val="hybridMultilevel"/>
    <w:tmpl w:val="33CA2418"/>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FC3611A"/>
    <w:multiLevelType w:val="multilevel"/>
    <w:tmpl w:val="B6AEC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FDA5547"/>
    <w:multiLevelType w:val="hybridMultilevel"/>
    <w:tmpl w:val="25383B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01361D1"/>
    <w:multiLevelType w:val="hybridMultilevel"/>
    <w:tmpl w:val="C91A7BF4"/>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40665A4"/>
    <w:multiLevelType w:val="hybridMultilevel"/>
    <w:tmpl w:val="06EE342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5550259"/>
    <w:multiLevelType w:val="hybridMultilevel"/>
    <w:tmpl w:val="6316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B274B71"/>
    <w:multiLevelType w:val="hybridMultilevel"/>
    <w:tmpl w:val="7C0A1F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C1D41A7"/>
    <w:multiLevelType w:val="hybridMultilevel"/>
    <w:tmpl w:val="E734635A"/>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A776E7"/>
    <w:multiLevelType w:val="multilevel"/>
    <w:tmpl w:val="A362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7B34F3"/>
    <w:multiLevelType w:val="hybridMultilevel"/>
    <w:tmpl w:val="8F4840FC"/>
    <w:lvl w:ilvl="0" w:tplc="6228F67C">
      <w:start w:val="3"/>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2887B37"/>
    <w:multiLevelType w:val="hybridMultilevel"/>
    <w:tmpl w:val="CD667E20"/>
    <w:lvl w:ilvl="0" w:tplc="4AA6280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0" w15:restartNumberingAfterBreak="0">
    <w:nsid w:val="52BB0ACB"/>
    <w:multiLevelType w:val="multilevel"/>
    <w:tmpl w:val="5C802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190018"/>
    <w:multiLevelType w:val="multilevel"/>
    <w:tmpl w:val="68CCC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1F68DC"/>
    <w:multiLevelType w:val="multilevel"/>
    <w:tmpl w:val="195A0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F87C27"/>
    <w:multiLevelType w:val="multilevel"/>
    <w:tmpl w:val="DB60903E"/>
    <w:lvl w:ilvl="0">
      <w:start w:val="1"/>
      <w:numFmt w:val="decimal"/>
      <w:lvlText w:val="%1."/>
      <w:lvlJc w:val="left"/>
      <w:pPr>
        <w:tabs>
          <w:tab w:val="num" w:pos="1080"/>
        </w:tabs>
        <w:ind w:left="1080" w:hanging="360"/>
      </w:pPr>
      <w:rPr>
        <w:rFonts w:ascii="Times New Roman" w:eastAsia="Times New Roman" w:hAnsi="Times New Roman" w:cs="Times New Roman"/>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4" w15:restartNumberingAfterBreak="0">
    <w:nsid w:val="56640D30"/>
    <w:multiLevelType w:val="multilevel"/>
    <w:tmpl w:val="1B723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A57152"/>
    <w:multiLevelType w:val="hybridMultilevel"/>
    <w:tmpl w:val="ADB22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CA759D"/>
    <w:multiLevelType w:val="multilevel"/>
    <w:tmpl w:val="8F7C1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815386"/>
    <w:multiLevelType w:val="multilevel"/>
    <w:tmpl w:val="F8EE8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4E23CB"/>
    <w:multiLevelType w:val="hybridMultilevel"/>
    <w:tmpl w:val="21AC4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133336"/>
    <w:multiLevelType w:val="hybridMultilevel"/>
    <w:tmpl w:val="3F4E1554"/>
    <w:lvl w:ilvl="0" w:tplc="228A78F2">
      <w:start w:val="1"/>
      <w:numFmt w:val="bullet"/>
      <w:lvlText w:val="-"/>
      <w:lvlJc w:val="left"/>
      <w:pPr>
        <w:ind w:left="180" w:hanging="360"/>
      </w:pPr>
      <w:rPr>
        <w:rFonts w:ascii="Times New Roman" w:eastAsia="Times New Roman"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70" w15:restartNumberingAfterBreak="0">
    <w:nsid w:val="60F27BF8"/>
    <w:multiLevelType w:val="hybridMultilevel"/>
    <w:tmpl w:val="470CE4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10E313B"/>
    <w:multiLevelType w:val="multilevel"/>
    <w:tmpl w:val="AF28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71714B"/>
    <w:multiLevelType w:val="multilevel"/>
    <w:tmpl w:val="55E0C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A50E51"/>
    <w:multiLevelType w:val="multilevel"/>
    <w:tmpl w:val="BB4C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2E7152"/>
    <w:multiLevelType w:val="multilevel"/>
    <w:tmpl w:val="4808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040EB0"/>
    <w:multiLevelType w:val="multilevel"/>
    <w:tmpl w:val="59766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492C1A"/>
    <w:multiLevelType w:val="hybridMultilevel"/>
    <w:tmpl w:val="E2706D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1234AD"/>
    <w:multiLevelType w:val="hybridMultilevel"/>
    <w:tmpl w:val="9C24A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CD0400D"/>
    <w:multiLevelType w:val="multilevel"/>
    <w:tmpl w:val="EDF0C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E837117"/>
    <w:multiLevelType w:val="multilevel"/>
    <w:tmpl w:val="816EB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C30A00"/>
    <w:multiLevelType w:val="multilevel"/>
    <w:tmpl w:val="9B64E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0B52A0"/>
    <w:multiLevelType w:val="multilevel"/>
    <w:tmpl w:val="182EE7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2A7E8B"/>
    <w:multiLevelType w:val="multilevel"/>
    <w:tmpl w:val="EE305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106F94"/>
    <w:multiLevelType w:val="multilevel"/>
    <w:tmpl w:val="C2D6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0605659"/>
    <w:multiLevelType w:val="multilevel"/>
    <w:tmpl w:val="C7245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F8673E"/>
    <w:multiLevelType w:val="hybridMultilevel"/>
    <w:tmpl w:val="47ECA2BC"/>
    <w:lvl w:ilvl="0" w:tplc="F3628AC0">
      <w:start w:val="1"/>
      <w:numFmt w:val="bullet"/>
      <w:lvlText w:val=""/>
      <w:lvlJc w:val="left"/>
      <w:pPr>
        <w:ind w:left="1080" w:hanging="360"/>
      </w:pPr>
      <w:rPr>
        <w:rFonts w:ascii="Symbol" w:eastAsia="Times New Roman"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A112FCC"/>
    <w:multiLevelType w:val="hybridMultilevel"/>
    <w:tmpl w:val="5AF01A9E"/>
    <w:lvl w:ilvl="0" w:tplc="5190560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7B1F1883"/>
    <w:multiLevelType w:val="hybridMultilevel"/>
    <w:tmpl w:val="50DA506A"/>
    <w:lvl w:ilvl="0" w:tplc="575A8832">
      <w:start w:val="1"/>
      <w:numFmt w:val="upperLetter"/>
      <w:lvlText w:val="%1."/>
      <w:lvlJc w:val="left"/>
      <w:pPr>
        <w:ind w:left="1800" w:hanging="360"/>
      </w:pPr>
      <w:rPr>
        <w:rFonts w:hint="default"/>
        <w:b/>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7BF23843"/>
    <w:multiLevelType w:val="multilevel"/>
    <w:tmpl w:val="DC38DFC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sz w:val="28"/>
      </w:rPr>
    </w:lvl>
    <w:lvl w:ilvl="2">
      <w:start w:val="1"/>
      <w:numFmt w:val="decimal"/>
      <w:isLgl/>
      <w:lvlText w:val="%1.%2.%3."/>
      <w:lvlJc w:val="left"/>
      <w:pPr>
        <w:ind w:left="1440" w:hanging="720"/>
      </w:pPr>
      <w:rPr>
        <w:rFonts w:hint="default"/>
        <w:sz w:val="28"/>
      </w:rPr>
    </w:lvl>
    <w:lvl w:ilvl="3">
      <w:start w:val="1"/>
      <w:numFmt w:val="decimal"/>
      <w:isLgl/>
      <w:lvlText w:val="%1.%2.%3.%4."/>
      <w:lvlJc w:val="left"/>
      <w:pPr>
        <w:ind w:left="1800" w:hanging="1080"/>
      </w:pPr>
      <w:rPr>
        <w:rFonts w:hint="default"/>
        <w:sz w:val="28"/>
      </w:rPr>
    </w:lvl>
    <w:lvl w:ilvl="4">
      <w:start w:val="1"/>
      <w:numFmt w:val="decimal"/>
      <w:isLgl/>
      <w:lvlText w:val="%1.%2.%3.%4.%5."/>
      <w:lvlJc w:val="left"/>
      <w:pPr>
        <w:ind w:left="1800" w:hanging="1080"/>
      </w:pPr>
      <w:rPr>
        <w:rFonts w:hint="default"/>
        <w:sz w:val="28"/>
      </w:rPr>
    </w:lvl>
    <w:lvl w:ilvl="5">
      <w:start w:val="1"/>
      <w:numFmt w:val="decimal"/>
      <w:isLgl/>
      <w:lvlText w:val="%1.%2.%3.%4.%5.%6."/>
      <w:lvlJc w:val="left"/>
      <w:pPr>
        <w:ind w:left="2160" w:hanging="1440"/>
      </w:pPr>
      <w:rPr>
        <w:rFonts w:hint="default"/>
        <w:sz w:val="28"/>
      </w:rPr>
    </w:lvl>
    <w:lvl w:ilvl="6">
      <w:start w:val="1"/>
      <w:numFmt w:val="decimal"/>
      <w:isLgl/>
      <w:lvlText w:val="%1.%2.%3.%4.%5.%6.%7."/>
      <w:lvlJc w:val="left"/>
      <w:pPr>
        <w:ind w:left="2160" w:hanging="1440"/>
      </w:pPr>
      <w:rPr>
        <w:rFonts w:hint="default"/>
        <w:sz w:val="28"/>
      </w:rPr>
    </w:lvl>
    <w:lvl w:ilvl="7">
      <w:start w:val="1"/>
      <w:numFmt w:val="decimal"/>
      <w:isLgl/>
      <w:lvlText w:val="%1.%2.%3.%4.%5.%6.%7.%8."/>
      <w:lvlJc w:val="left"/>
      <w:pPr>
        <w:ind w:left="2520" w:hanging="1800"/>
      </w:pPr>
      <w:rPr>
        <w:rFonts w:hint="default"/>
        <w:sz w:val="28"/>
      </w:rPr>
    </w:lvl>
    <w:lvl w:ilvl="8">
      <w:start w:val="1"/>
      <w:numFmt w:val="decimal"/>
      <w:isLgl/>
      <w:lvlText w:val="%1.%2.%3.%4.%5.%6.%7.%8.%9."/>
      <w:lvlJc w:val="left"/>
      <w:pPr>
        <w:ind w:left="2520" w:hanging="1800"/>
      </w:pPr>
      <w:rPr>
        <w:rFonts w:hint="default"/>
        <w:sz w:val="28"/>
      </w:rPr>
    </w:lvl>
  </w:abstractNum>
  <w:abstractNum w:abstractNumId="89" w15:restartNumberingAfterBreak="0">
    <w:nsid w:val="7E630138"/>
    <w:multiLevelType w:val="hybridMultilevel"/>
    <w:tmpl w:val="4E360266"/>
    <w:lvl w:ilvl="0" w:tplc="95486DC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55292633">
    <w:abstractNumId w:val="8"/>
  </w:num>
  <w:num w:numId="2" w16cid:durableId="1536388390">
    <w:abstractNumId w:val="39"/>
  </w:num>
  <w:num w:numId="3" w16cid:durableId="1480922627">
    <w:abstractNumId w:val="70"/>
  </w:num>
  <w:num w:numId="4" w16cid:durableId="481389584">
    <w:abstractNumId w:val="85"/>
  </w:num>
  <w:num w:numId="5" w16cid:durableId="1262834364">
    <w:abstractNumId w:val="58"/>
  </w:num>
  <w:num w:numId="6" w16cid:durableId="2106219868">
    <w:abstractNumId w:val="13"/>
  </w:num>
  <w:num w:numId="7" w16cid:durableId="1256282037">
    <w:abstractNumId w:val="69"/>
  </w:num>
  <w:num w:numId="8" w16cid:durableId="488525793">
    <w:abstractNumId w:val="40"/>
  </w:num>
  <w:num w:numId="9" w16cid:durableId="1278491890">
    <w:abstractNumId w:val="55"/>
  </w:num>
  <w:num w:numId="10" w16cid:durableId="848984964">
    <w:abstractNumId w:val="45"/>
  </w:num>
  <w:num w:numId="11" w16cid:durableId="1066956546">
    <w:abstractNumId w:val="16"/>
  </w:num>
  <w:num w:numId="12" w16cid:durableId="2072385723">
    <w:abstractNumId w:val="34"/>
  </w:num>
  <w:num w:numId="13" w16cid:durableId="935476049">
    <w:abstractNumId w:val="65"/>
  </w:num>
  <w:num w:numId="14" w16cid:durableId="530724303">
    <w:abstractNumId w:val="68"/>
  </w:num>
  <w:num w:numId="15" w16cid:durableId="903565708">
    <w:abstractNumId w:val="20"/>
  </w:num>
  <w:num w:numId="16" w16cid:durableId="812454643">
    <w:abstractNumId w:val="53"/>
  </w:num>
  <w:num w:numId="17" w16cid:durableId="851142590">
    <w:abstractNumId w:val="38"/>
  </w:num>
  <w:num w:numId="18" w16cid:durableId="1581984467">
    <w:abstractNumId w:val="4"/>
  </w:num>
  <w:num w:numId="19" w16cid:durableId="171602248">
    <w:abstractNumId w:val="44"/>
  </w:num>
  <w:num w:numId="20" w16cid:durableId="252134512">
    <w:abstractNumId w:val="88"/>
  </w:num>
  <w:num w:numId="21" w16cid:durableId="1500730115">
    <w:abstractNumId w:val="47"/>
  </w:num>
  <w:num w:numId="22" w16cid:durableId="549265642">
    <w:abstractNumId w:val="36"/>
  </w:num>
  <w:num w:numId="23" w16cid:durableId="5405505">
    <w:abstractNumId w:val="54"/>
  </w:num>
  <w:num w:numId="24" w16cid:durableId="1659724085">
    <w:abstractNumId w:val="76"/>
  </w:num>
  <w:num w:numId="25" w16cid:durableId="1071854526">
    <w:abstractNumId w:val="77"/>
  </w:num>
  <w:num w:numId="26" w16cid:durableId="1290894587">
    <w:abstractNumId w:val="37"/>
  </w:num>
  <w:num w:numId="27" w16cid:durableId="692145010">
    <w:abstractNumId w:val="15"/>
  </w:num>
  <w:num w:numId="28" w16cid:durableId="782917949">
    <w:abstractNumId w:val="35"/>
  </w:num>
  <w:num w:numId="29" w16cid:durableId="2066445363">
    <w:abstractNumId w:val="14"/>
  </w:num>
  <w:num w:numId="30" w16cid:durableId="2120948045">
    <w:abstractNumId w:val="1"/>
  </w:num>
  <w:num w:numId="31" w16cid:durableId="923032012">
    <w:abstractNumId w:val="86"/>
  </w:num>
  <w:num w:numId="32" w16cid:durableId="1122306936">
    <w:abstractNumId w:val="87"/>
  </w:num>
  <w:num w:numId="33" w16cid:durableId="1258445046">
    <w:abstractNumId w:val="59"/>
  </w:num>
  <w:num w:numId="34" w16cid:durableId="1247691856">
    <w:abstractNumId w:val="51"/>
  </w:num>
  <w:num w:numId="35" w16cid:durableId="1521625647">
    <w:abstractNumId w:val="11"/>
  </w:num>
  <w:num w:numId="36" w16cid:durableId="109395324">
    <w:abstractNumId w:val="7"/>
  </w:num>
  <w:num w:numId="37" w16cid:durableId="1803882731">
    <w:abstractNumId w:val="56"/>
  </w:num>
  <w:num w:numId="38" w16cid:durableId="1999189869">
    <w:abstractNumId w:val="89"/>
  </w:num>
  <w:num w:numId="39" w16cid:durableId="1528372106">
    <w:abstractNumId w:val="31"/>
  </w:num>
  <w:num w:numId="40" w16cid:durableId="1784688363">
    <w:abstractNumId w:val="27"/>
  </w:num>
  <w:num w:numId="41" w16cid:durableId="1841506174">
    <w:abstractNumId w:val="49"/>
  </w:num>
  <w:num w:numId="42" w16cid:durableId="1878471130">
    <w:abstractNumId w:val="52"/>
  </w:num>
  <w:num w:numId="43" w16cid:durableId="462895084">
    <w:abstractNumId w:val="30"/>
  </w:num>
  <w:num w:numId="44" w16cid:durableId="1244296716">
    <w:abstractNumId w:val="19"/>
  </w:num>
  <w:num w:numId="45" w16cid:durableId="402921590">
    <w:abstractNumId w:val="82"/>
  </w:num>
  <w:num w:numId="46" w16cid:durableId="476070970">
    <w:abstractNumId w:val="22"/>
  </w:num>
  <w:num w:numId="47" w16cid:durableId="198277994">
    <w:abstractNumId w:val="33"/>
  </w:num>
  <w:num w:numId="48" w16cid:durableId="1399472844">
    <w:abstractNumId w:val="72"/>
  </w:num>
  <w:num w:numId="49" w16cid:durableId="802163463">
    <w:abstractNumId w:val="42"/>
  </w:num>
  <w:num w:numId="50" w16cid:durableId="35859160">
    <w:abstractNumId w:val="48"/>
  </w:num>
  <w:num w:numId="51" w16cid:durableId="1894386910">
    <w:abstractNumId w:val="74"/>
  </w:num>
  <w:num w:numId="52" w16cid:durableId="1696803418">
    <w:abstractNumId w:val="62"/>
  </w:num>
  <w:num w:numId="53" w16cid:durableId="1066297424">
    <w:abstractNumId w:val="81"/>
  </w:num>
  <w:num w:numId="54" w16cid:durableId="1564028012">
    <w:abstractNumId w:val="17"/>
  </w:num>
  <w:num w:numId="55" w16cid:durableId="1181433838">
    <w:abstractNumId w:val="66"/>
  </w:num>
  <w:num w:numId="56" w16cid:durableId="330832667">
    <w:abstractNumId w:val="46"/>
  </w:num>
  <w:num w:numId="57" w16cid:durableId="1579165977">
    <w:abstractNumId w:val="21"/>
  </w:num>
  <w:num w:numId="58" w16cid:durableId="810948111">
    <w:abstractNumId w:val="75"/>
  </w:num>
  <w:num w:numId="59" w16cid:durableId="395203323">
    <w:abstractNumId w:val="73"/>
  </w:num>
  <w:num w:numId="60" w16cid:durableId="1119759511">
    <w:abstractNumId w:val="43"/>
  </w:num>
  <w:num w:numId="61" w16cid:durableId="49960973">
    <w:abstractNumId w:val="63"/>
  </w:num>
  <w:num w:numId="62" w16cid:durableId="1061977223">
    <w:abstractNumId w:val="50"/>
  </w:num>
  <w:num w:numId="63" w16cid:durableId="429279824">
    <w:abstractNumId w:val="26"/>
  </w:num>
  <w:num w:numId="64" w16cid:durableId="502167408">
    <w:abstractNumId w:val="29"/>
  </w:num>
  <w:num w:numId="65" w16cid:durableId="156843048">
    <w:abstractNumId w:val="2"/>
  </w:num>
  <w:num w:numId="66" w16cid:durableId="513805709">
    <w:abstractNumId w:val="9"/>
  </w:num>
  <w:num w:numId="67" w16cid:durableId="1509490860">
    <w:abstractNumId w:val="23"/>
  </w:num>
  <w:num w:numId="68" w16cid:durableId="2079130172">
    <w:abstractNumId w:val="83"/>
  </w:num>
  <w:num w:numId="69" w16cid:durableId="1360813604">
    <w:abstractNumId w:val="61"/>
  </w:num>
  <w:num w:numId="70" w16cid:durableId="1931235658">
    <w:abstractNumId w:val="60"/>
  </w:num>
  <w:num w:numId="71" w16cid:durableId="2020154331">
    <w:abstractNumId w:val="10"/>
  </w:num>
  <w:num w:numId="72" w16cid:durableId="1233388116">
    <w:abstractNumId w:val="67"/>
  </w:num>
  <w:num w:numId="73" w16cid:durableId="801388567">
    <w:abstractNumId w:val="6"/>
  </w:num>
  <w:num w:numId="74" w16cid:durableId="201871711">
    <w:abstractNumId w:val="12"/>
  </w:num>
  <w:num w:numId="75" w16cid:durableId="2072075624">
    <w:abstractNumId w:val="3"/>
  </w:num>
  <w:num w:numId="76" w16cid:durableId="1658612615">
    <w:abstractNumId w:val="24"/>
  </w:num>
  <w:num w:numId="77" w16cid:durableId="1220823473">
    <w:abstractNumId w:val="71"/>
  </w:num>
  <w:num w:numId="78" w16cid:durableId="1309288363">
    <w:abstractNumId w:val="57"/>
  </w:num>
  <w:num w:numId="79" w16cid:durableId="138812813">
    <w:abstractNumId w:val="32"/>
  </w:num>
  <w:num w:numId="80" w16cid:durableId="768350527">
    <w:abstractNumId w:val="78"/>
  </w:num>
  <w:num w:numId="81" w16cid:durableId="1890678682">
    <w:abstractNumId w:val="25"/>
  </w:num>
  <w:num w:numId="82" w16cid:durableId="18045241">
    <w:abstractNumId w:val="84"/>
  </w:num>
  <w:num w:numId="83" w16cid:durableId="1374386230">
    <w:abstractNumId w:val="41"/>
  </w:num>
  <w:num w:numId="84" w16cid:durableId="456223308">
    <w:abstractNumId w:val="5"/>
  </w:num>
  <w:num w:numId="85" w16cid:durableId="1205800090">
    <w:abstractNumId w:val="0"/>
  </w:num>
  <w:num w:numId="86" w16cid:durableId="1527713808">
    <w:abstractNumId w:val="28"/>
  </w:num>
  <w:num w:numId="87" w16cid:durableId="1999962427">
    <w:abstractNumId w:val="79"/>
  </w:num>
  <w:num w:numId="88" w16cid:durableId="672337350">
    <w:abstractNumId w:val="80"/>
  </w:num>
  <w:num w:numId="89" w16cid:durableId="163975087">
    <w:abstractNumId w:val="18"/>
  </w:num>
  <w:num w:numId="90" w16cid:durableId="2035688858">
    <w:abstractNumId w:val="64"/>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inh Quang Lam D22CN02">
    <w15:presenceInfo w15:providerId="AD" w15:userId="S::LamTQ.B22CN482@stu.ptit.edu.vn::321ffc78-5677-4937-802c-5d401a36c9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hideGrammatical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F0D"/>
    <w:rsid w:val="00046B5D"/>
    <w:rsid w:val="0009402E"/>
    <w:rsid w:val="00096B65"/>
    <w:rsid w:val="000C508E"/>
    <w:rsid w:val="000E0CA6"/>
    <w:rsid w:val="000F7BB7"/>
    <w:rsid w:val="001003BA"/>
    <w:rsid w:val="001E2B66"/>
    <w:rsid w:val="0020394E"/>
    <w:rsid w:val="00212DE6"/>
    <w:rsid w:val="002229CC"/>
    <w:rsid w:val="00226883"/>
    <w:rsid w:val="00247054"/>
    <w:rsid w:val="002604F9"/>
    <w:rsid w:val="00292CC4"/>
    <w:rsid w:val="002A1424"/>
    <w:rsid w:val="002A6104"/>
    <w:rsid w:val="002C14BC"/>
    <w:rsid w:val="002C43FA"/>
    <w:rsid w:val="002E517E"/>
    <w:rsid w:val="003017F7"/>
    <w:rsid w:val="003057C6"/>
    <w:rsid w:val="003239D3"/>
    <w:rsid w:val="00364837"/>
    <w:rsid w:val="00373E60"/>
    <w:rsid w:val="00385F9D"/>
    <w:rsid w:val="003A6230"/>
    <w:rsid w:val="003E6B2D"/>
    <w:rsid w:val="004213FF"/>
    <w:rsid w:val="004427D2"/>
    <w:rsid w:val="00444054"/>
    <w:rsid w:val="0046322D"/>
    <w:rsid w:val="00472EE4"/>
    <w:rsid w:val="00480C13"/>
    <w:rsid w:val="004A0EAD"/>
    <w:rsid w:val="004B4B3C"/>
    <w:rsid w:val="004C2B8D"/>
    <w:rsid w:val="004F109A"/>
    <w:rsid w:val="00500DFA"/>
    <w:rsid w:val="00543363"/>
    <w:rsid w:val="00544696"/>
    <w:rsid w:val="005753EB"/>
    <w:rsid w:val="005C6639"/>
    <w:rsid w:val="005D5344"/>
    <w:rsid w:val="005E72BF"/>
    <w:rsid w:val="00600322"/>
    <w:rsid w:val="00617967"/>
    <w:rsid w:val="0062152E"/>
    <w:rsid w:val="00623679"/>
    <w:rsid w:val="00635428"/>
    <w:rsid w:val="0064571B"/>
    <w:rsid w:val="0066020E"/>
    <w:rsid w:val="00665A19"/>
    <w:rsid w:val="00676E1A"/>
    <w:rsid w:val="00681B46"/>
    <w:rsid w:val="006A5F5F"/>
    <w:rsid w:val="006C4145"/>
    <w:rsid w:val="006D6859"/>
    <w:rsid w:val="006E7BC4"/>
    <w:rsid w:val="007071CB"/>
    <w:rsid w:val="007259AD"/>
    <w:rsid w:val="0073579B"/>
    <w:rsid w:val="00775010"/>
    <w:rsid w:val="007A1C36"/>
    <w:rsid w:val="007E0664"/>
    <w:rsid w:val="007F49D7"/>
    <w:rsid w:val="00816C21"/>
    <w:rsid w:val="00825117"/>
    <w:rsid w:val="008310AB"/>
    <w:rsid w:val="00840FD3"/>
    <w:rsid w:val="0084256B"/>
    <w:rsid w:val="00864735"/>
    <w:rsid w:val="008B1C0A"/>
    <w:rsid w:val="0090075D"/>
    <w:rsid w:val="00970C16"/>
    <w:rsid w:val="009A2006"/>
    <w:rsid w:val="009A4A50"/>
    <w:rsid w:val="009B6CAF"/>
    <w:rsid w:val="009C5BA8"/>
    <w:rsid w:val="009D322D"/>
    <w:rsid w:val="009D4AA3"/>
    <w:rsid w:val="00A004A7"/>
    <w:rsid w:val="00A07E4A"/>
    <w:rsid w:val="00A52306"/>
    <w:rsid w:val="00A64564"/>
    <w:rsid w:val="00A83F57"/>
    <w:rsid w:val="00A85718"/>
    <w:rsid w:val="00AA0C0C"/>
    <w:rsid w:val="00AD6156"/>
    <w:rsid w:val="00AE3A75"/>
    <w:rsid w:val="00AE5C8E"/>
    <w:rsid w:val="00AF7EFC"/>
    <w:rsid w:val="00B03C92"/>
    <w:rsid w:val="00BA7AA3"/>
    <w:rsid w:val="00BF359F"/>
    <w:rsid w:val="00C06763"/>
    <w:rsid w:val="00C07145"/>
    <w:rsid w:val="00C1684C"/>
    <w:rsid w:val="00C204AD"/>
    <w:rsid w:val="00C27F0D"/>
    <w:rsid w:val="00C31D85"/>
    <w:rsid w:val="00C63098"/>
    <w:rsid w:val="00CB2AAA"/>
    <w:rsid w:val="00CB3852"/>
    <w:rsid w:val="00D06F45"/>
    <w:rsid w:val="00D41CCC"/>
    <w:rsid w:val="00D522AE"/>
    <w:rsid w:val="00D77926"/>
    <w:rsid w:val="00DC239F"/>
    <w:rsid w:val="00DC756C"/>
    <w:rsid w:val="00DF5C50"/>
    <w:rsid w:val="00E06FDE"/>
    <w:rsid w:val="00E2369D"/>
    <w:rsid w:val="00E37075"/>
    <w:rsid w:val="00E57F01"/>
    <w:rsid w:val="00E6643C"/>
    <w:rsid w:val="00EE4D4A"/>
    <w:rsid w:val="00F27EE7"/>
    <w:rsid w:val="00F87819"/>
    <w:rsid w:val="00FB5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DFCBFD"/>
  <w15:docId w15:val="{3227602C-E3CF-4F2B-B56E-C215C3973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09A"/>
    <w:rPr>
      <w:rFonts w:ascii="Times New Roman" w:eastAsia="Times New Roman" w:hAnsi="Times New Roman" w:cs="Times New Roman"/>
      <w:lang w:val="vi"/>
    </w:rPr>
  </w:style>
  <w:style w:type="paragraph" w:styleId="Heading1">
    <w:name w:val="heading 1"/>
    <w:basedOn w:val="Normal"/>
    <w:uiPriority w:val="9"/>
    <w:qFormat/>
    <w:pPr>
      <w:ind w:right="328"/>
      <w:jc w:val="center"/>
      <w:outlineLvl w:val="0"/>
    </w:pPr>
    <w:rPr>
      <w:b/>
      <w:bCs/>
      <w:i/>
      <w:iCs/>
      <w:sz w:val="32"/>
      <w:szCs w:val="32"/>
      <w:u w:val="single" w:color="000000"/>
    </w:rPr>
  </w:style>
  <w:style w:type="paragraph" w:styleId="Heading2">
    <w:name w:val="heading 2"/>
    <w:basedOn w:val="Normal"/>
    <w:uiPriority w:val="9"/>
    <w:unhideWhenUsed/>
    <w:qFormat/>
    <w:pPr>
      <w:ind w:left="119"/>
      <w:outlineLvl w:val="1"/>
    </w:pPr>
    <w:rPr>
      <w:b/>
      <w:bCs/>
      <w:sz w:val="28"/>
      <w:szCs w:val="28"/>
    </w:rPr>
  </w:style>
  <w:style w:type="paragraph" w:styleId="Heading3">
    <w:name w:val="heading 3"/>
    <w:basedOn w:val="Normal"/>
    <w:next w:val="Normal"/>
    <w:link w:val="Heading3Char"/>
    <w:uiPriority w:val="9"/>
    <w:semiHidden/>
    <w:unhideWhenUsed/>
    <w:qFormat/>
    <w:rsid w:val="00E2369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970C1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7"/>
      <w:szCs w:val="27"/>
    </w:rPr>
  </w:style>
  <w:style w:type="paragraph" w:styleId="Title">
    <w:name w:val="Title"/>
    <w:basedOn w:val="Normal"/>
    <w:uiPriority w:val="10"/>
    <w:qFormat/>
    <w:pPr>
      <w:ind w:left="1214"/>
    </w:pPr>
    <w:rPr>
      <w:b/>
      <w:bCs/>
      <w:sz w:val="50"/>
      <w:szCs w:val="50"/>
    </w:rPr>
  </w:style>
  <w:style w:type="paragraph" w:styleId="ListParagraph">
    <w:name w:val="List Paragraph"/>
    <w:basedOn w:val="Normal"/>
    <w:uiPriority w:val="1"/>
    <w:qFormat/>
    <w:pPr>
      <w:ind w:left="782" w:firstLine="717"/>
    </w:pPr>
  </w:style>
  <w:style w:type="paragraph" w:customStyle="1" w:styleId="TableParagraph">
    <w:name w:val="Table Paragraph"/>
    <w:basedOn w:val="Normal"/>
    <w:uiPriority w:val="1"/>
    <w:qFormat/>
    <w:pPr>
      <w:ind w:left="2"/>
    </w:pPr>
  </w:style>
  <w:style w:type="character" w:customStyle="1" w:styleId="BodyTextChar">
    <w:name w:val="Body Text Char"/>
    <w:basedOn w:val="DefaultParagraphFont"/>
    <w:link w:val="BodyText"/>
    <w:uiPriority w:val="1"/>
    <w:rsid w:val="00840FD3"/>
    <w:rPr>
      <w:rFonts w:ascii="Times New Roman" w:eastAsia="Times New Roman" w:hAnsi="Times New Roman" w:cs="Times New Roman"/>
      <w:sz w:val="27"/>
      <w:szCs w:val="27"/>
      <w:lang w:val="vi"/>
    </w:rPr>
  </w:style>
  <w:style w:type="table" w:styleId="TableGrid">
    <w:name w:val="Table Grid"/>
    <w:basedOn w:val="TableNormal"/>
    <w:uiPriority w:val="39"/>
    <w:rsid w:val="008310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87819"/>
    <w:rPr>
      <w:sz w:val="24"/>
      <w:szCs w:val="24"/>
    </w:rPr>
  </w:style>
  <w:style w:type="paragraph" w:styleId="Revision">
    <w:name w:val="Revision"/>
    <w:hidden/>
    <w:uiPriority w:val="99"/>
    <w:semiHidden/>
    <w:rsid w:val="003E6B2D"/>
    <w:pPr>
      <w:widowControl/>
      <w:autoSpaceDE/>
      <w:autoSpaceDN/>
    </w:pPr>
    <w:rPr>
      <w:rFonts w:ascii="Times New Roman" w:eastAsia="Times New Roman" w:hAnsi="Times New Roman" w:cs="Times New Roman"/>
      <w:lang w:val="vi"/>
    </w:rPr>
  </w:style>
  <w:style w:type="character" w:styleId="Hyperlink">
    <w:name w:val="Hyperlink"/>
    <w:basedOn w:val="DefaultParagraphFont"/>
    <w:uiPriority w:val="99"/>
    <w:unhideWhenUsed/>
    <w:rsid w:val="00665A19"/>
    <w:rPr>
      <w:color w:val="0000FF" w:themeColor="hyperlink"/>
      <w:u w:val="single"/>
    </w:rPr>
  </w:style>
  <w:style w:type="character" w:styleId="UnresolvedMention">
    <w:name w:val="Unresolved Mention"/>
    <w:basedOn w:val="DefaultParagraphFont"/>
    <w:uiPriority w:val="99"/>
    <w:semiHidden/>
    <w:unhideWhenUsed/>
    <w:rsid w:val="00665A19"/>
    <w:rPr>
      <w:color w:val="605E5C"/>
      <w:shd w:val="clear" w:color="auto" w:fill="E1DFDD"/>
    </w:rPr>
  </w:style>
  <w:style w:type="paragraph" w:styleId="Header">
    <w:name w:val="header"/>
    <w:basedOn w:val="Normal"/>
    <w:link w:val="HeaderChar"/>
    <w:uiPriority w:val="99"/>
    <w:unhideWhenUsed/>
    <w:rsid w:val="004C2B8D"/>
    <w:pPr>
      <w:tabs>
        <w:tab w:val="center" w:pos="4680"/>
        <w:tab w:val="right" w:pos="9360"/>
      </w:tabs>
    </w:pPr>
  </w:style>
  <w:style w:type="character" w:customStyle="1" w:styleId="HeaderChar">
    <w:name w:val="Header Char"/>
    <w:basedOn w:val="DefaultParagraphFont"/>
    <w:link w:val="Header"/>
    <w:uiPriority w:val="99"/>
    <w:rsid w:val="004C2B8D"/>
    <w:rPr>
      <w:rFonts w:ascii="Times New Roman" w:eastAsia="Times New Roman" w:hAnsi="Times New Roman" w:cs="Times New Roman"/>
      <w:lang w:val="vi"/>
    </w:rPr>
  </w:style>
  <w:style w:type="paragraph" w:styleId="Footer">
    <w:name w:val="footer"/>
    <w:basedOn w:val="Normal"/>
    <w:link w:val="FooterChar"/>
    <w:uiPriority w:val="99"/>
    <w:unhideWhenUsed/>
    <w:rsid w:val="004C2B8D"/>
    <w:pPr>
      <w:tabs>
        <w:tab w:val="center" w:pos="4680"/>
        <w:tab w:val="right" w:pos="9360"/>
      </w:tabs>
    </w:pPr>
  </w:style>
  <w:style w:type="character" w:customStyle="1" w:styleId="FooterChar">
    <w:name w:val="Footer Char"/>
    <w:basedOn w:val="DefaultParagraphFont"/>
    <w:link w:val="Footer"/>
    <w:uiPriority w:val="99"/>
    <w:rsid w:val="004C2B8D"/>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2E517E"/>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i w:val="0"/>
      <w:iCs w:val="0"/>
      <w:color w:val="365F91" w:themeColor="accent1" w:themeShade="BF"/>
      <w:u w:val="none"/>
      <w:lang w:val="en-US"/>
    </w:rPr>
  </w:style>
  <w:style w:type="paragraph" w:styleId="TOC1">
    <w:name w:val="toc 1"/>
    <w:basedOn w:val="Normal"/>
    <w:next w:val="Normal"/>
    <w:autoRedefine/>
    <w:uiPriority w:val="39"/>
    <w:unhideWhenUsed/>
    <w:rsid w:val="002E517E"/>
    <w:pPr>
      <w:tabs>
        <w:tab w:val="left" w:pos="630"/>
        <w:tab w:val="right" w:leader="dot" w:pos="9030"/>
      </w:tabs>
      <w:spacing w:after="100"/>
      <w:ind w:left="144"/>
    </w:pPr>
    <w:rPr>
      <w:sz w:val="28"/>
    </w:rPr>
  </w:style>
  <w:style w:type="paragraph" w:styleId="TOC2">
    <w:name w:val="toc 2"/>
    <w:basedOn w:val="Normal"/>
    <w:next w:val="Normal"/>
    <w:autoRedefine/>
    <w:uiPriority w:val="39"/>
    <w:unhideWhenUsed/>
    <w:rsid w:val="002E517E"/>
    <w:pPr>
      <w:tabs>
        <w:tab w:val="left" w:pos="720"/>
        <w:tab w:val="right" w:leader="dot" w:pos="9030"/>
      </w:tabs>
      <w:spacing w:after="100"/>
      <w:ind w:left="432"/>
    </w:pPr>
    <w:rPr>
      <w:sz w:val="24"/>
    </w:rPr>
  </w:style>
  <w:style w:type="character" w:customStyle="1" w:styleId="Heading3Char">
    <w:name w:val="Heading 3 Char"/>
    <w:basedOn w:val="DefaultParagraphFont"/>
    <w:link w:val="Heading3"/>
    <w:uiPriority w:val="9"/>
    <w:semiHidden/>
    <w:rsid w:val="00E2369D"/>
    <w:rPr>
      <w:rFonts w:asciiTheme="majorHAnsi" w:eastAsiaTheme="majorEastAsia" w:hAnsiTheme="majorHAnsi" w:cstheme="majorBidi"/>
      <w:color w:val="243F60" w:themeColor="accent1" w:themeShade="7F"/>
      <w:sz w:val="24"/>
      <w:szCs w:val="24"/>
      <w:lang w:val="vi"/>
    </w:rPr>
  </w:style>
  <w:style w:type="character" w:customStyle="1" w:styleId="Heading4Char">
    <w:name w:val="Heading 4 Char"/>
    <w:basedOn w:val="DefaultParagraphFont"/>
    <w:link w:val="Heading4"/>
    <w:uiPriority w:val="9"/>
    <w:semiHidden/>
    <w:rsid w:val="00970C16"/>
    <w:rPr>
      <w:rFonts w:asciiTheme="majorHAnsi" w:eastAsiaTheme="majorEastAsia" w:hAnsiTheme="majorHAnsi" w:cstheme="majorBidi"/>
      <w:i/>
      <w:iCs/>
      <w:color w:val="365F91" w:themeColor="accent1" w:themeShade="BF"/>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drive.google.com/file/d/1TvX4ZdLza9VcdAb_49ZmJGofPm_4EZ2n/view?usp=sharin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F8B1BB0-F35D-4A2A-B2C6-AF0C89711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39</Pages>
  <Words>9046</Words>
  <Characters>51565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HỌC VIỆN CÔNG NGHỆ BƯU CHÍNH VIỄN THÔNG</vt:lpstr>
    </vt:vector>
  </TitlesOfParts>
  <Company/>
  <LinksUpToDate>false</LinksUpToDate>
  <CharactersWithSpaces>60491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HỌC VIỆN CÔNG NGHỆ BƯU CHÍNH VIỄN THÔNG</dc:title>
  <dc:creator>Trinh Quang Lam</dc:creator>
  <cp:lastModifiedBy>Van The</cp:lastModifiedBy>
  <cp:revision>4</cp:revision>
  <cp:lastPrinted>2025-11-26T03:05:00Z</cp:lastPrinted>
  <dcterms:created xsi:type="dcterms:W3CDTF">2025-11-26T03:18:00Z</dcterms:created>
  <dcterms:modified xsi:type="dcterms:W3CDTF">2025-11-26T07:51:00Z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2024-05-31T00:00:00Z</vt:filetime>
  </property>
  <property fmtid="{D5CDD505-2E9C-101B-9397-08002B2CF9AE}" pid="3" name="Creator">
    <vt:lpwstr>Microsoft® Word for Microsoft 365</vt:lpwstr>
  </property>
  <property fmtid="{D5CDD505-2E9C-101B-9397-08002B2CF9AE}" pid="4" name="LastSaved">
    <vt:filetime>2024-11-01T00:00:00Z</vt:filetime>
  </property>
  <property fmtid="{D5CDD505-2E9C-101B-9397-08002B2CF9AE}" pid="5" name="Producer">
    <vt:lpwstr>Microsoft® Word for Microsoft 365</vt:lpwstr>
  </property>
</Properties>
</file>